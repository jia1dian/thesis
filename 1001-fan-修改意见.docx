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Override PartName="/word/comments.xml" ContentType="application/vnd.openxmlformats-officedocument.wordprocessingml.comments+xml"/>
  <Default Extension="jpeg" ContentType="image/jpeg"/>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word/footer5.xml" ContentType="application/vnd.openxmlformats-officedocument.wordprocessingml.footer+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glossary/document.xml" ContentType="application/vnd.openxmlformats-officedocument.wordprocessingml.document.glossary+xml"/>
  <Default Extension="wdp" ContentType="image/vnd.ms-photo"/>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C7B41" w:rsidRDefault="00DC7B41" w:rsidP="00DC7B41">
      <w:pPr>
        <w:spacing w:line="280" w:lineRule="exact"/>
        <w:rPr>
          <w:b/>
        </w:rPr>
      </w:pPr>
    </w:p>
    <w:p w:rsidR="00DC7B41" w:rsidRDefault="00DC7B41" w:rsidP="00DC7B41">
      <w:pPr>
        <w:spacing w:line="240" w:lineRule="atLeast"/>
        <w:ind w:firstLineChars="250" w:firstLine="527"/>
        <w:rPr>
          <w:b/>
        </w:rPr>
      </w:pPr>
      <w:r>
        <w:rPr>
          <w:rFonts w:hint="eastAsia"/>
          <w:b/>
        </w:rPr>
        <w:t>中图分类号：</w:t>
      </w:r>
    </w:p>
    <w:p w:rsidR="00DC7B41" w:rsidRDefault="00DC7B41" w:rsidP="00DC7B41">
      <w:pPr>
        <w:spacing w:line="240" w:lineRule="atLeast"/>
        <w:ind w:firstLineChars="250" w:firstLine="527"/>
        <w:rPr>
          <w:b/>
        </w:rPr>
      </w:pPr>
      <w:r>
        <w:rPr>
          <w:b/>
        </w:rPr>
        <w:t>TN247</w:t>
      </w:r>
    </w:p>
    <w:p w:rsidR="00DC7B41" w:rsidRDefault="00DC7B41" w:rsidP="00DC7B41">
      <w:pPr>
        <w:spacing w:line="240" w:lineRule="atLeast"/>
        <w:rPr>
          <w:b/>
        </w:rPr>
      </w:pPr>
    </w:p>
    <w:p w:rsidR="00DC7B41" w:rsidRDefault="00DC7B41" w:rsidP="00DC7B41"/>
    <w:p w:rsidR="00DC7B41" w:rsidRDefault="00DC7B41" w:rsidP="00DC7B41"/>
    <w:p w:rsidR="00DC7B41" w:rsidRDefault="00DC7B41" w:rsidP="00DC7B41"/>
    <w:p w:rsidR="00DC7B41" w:rsidRDefault="00DC7B41" w:rsidP="00DC7B41"/>
    <w:p w:rsidR="00DC7B41" w:rsidRDefault="00DC7B41" w:rsidP="00DC7B41"/>
    <w:p w:rsidR="00DC7B41" w:rsidRDefault="00DC7B41" w:rsidP="00DC7B41"/>
    <w:p w:rsidR="00DC7B41" w:rsidRDefault="00DC7B41" w:rsidP="00DC7B41"/>
    <w:p w:rsidR="00DC7B41" w:rsidRDefault="00DC7B41" w:rsidP="00DC7B41"/>
    <w:p w:rsidR="00DC7B41" w:rsidRDefault="00DC7B41" w:rsidP="00DC7B41"/>
    <w:p w:rsidR="00DC7B41" w:rsidRDefault="00DC7B41" w:rsidP="00DC7B41"/>
    <w:p w:rsidR="00DC7B41" w:rsidRDefault="00DC7B41" w:rsidP="00DC7B41"/>
    <w:p w:rsidR="00DC7B41" w:rsidRDefault="00DC7B41" w:rsidP="00DC7B41"/>
    <w:p w:rsidR="00DC7B41" w:rsidRDefault="00DC7B41" w:rsidP="00DC7B41"/>
    <w:p w:rsidR="00DC7B41" w:rsidRDefault="00DC7B41" w:rsidP="00DC7B41"/>
    <w:p w:rsidR="00DC7B41" w:rsidRDefault="00DC7B41" w:rsidP="00DC7B41"/>
    <w:p w:rsidR="00DC7B41" w:rsidRDefault="00DC7B41" w:rsidP="00DC7B41"/>
    <w:p w:rsidR="00DC7B41" w:rsidRDefault="00DC7B41" w:rsidP="00DC7B41"/>
    <w:p w:rsidR="00DC7B41" w:rsidRDefault="00DC7B41" w:rsidP="00DC7B41"/>
    <w:p w:rsidR="00DC7B41" w:rsidRDefault="00DC7B41" w:rsidP="00DC7B41"/>
    <w:p w:rsidR="00DC7B41" w:rsidRDefault="00DC7B41" w:rsidP="00DC7B41"/>
    <w:p w:rsidR="00DC7B41" w:rsidRDefault="00DC7B41" w:rsidP="00DC7B41"/>
    <w:p w:rsidR="00DC7B41" w:rsidRDefault="00DC7B41" w:rsidP="00DC7B41"/>
    <w:p w:rsidR="00DC7B41" w:rsidRDefault="006079A4" w:rsidP="00DC7B41">
      <w:r>
        <w:rPr>
          <w:noProof/>
        </w:rPr>
        <w:pict>
          <v:shapetype id="_x0000_t202" coordsize="21600,21600" o:spt="202" path="m,l,21600r21600,l21600,xe">
            <v:stroke joinstyle="miter"/>
            <v:path gradientshapeok="t" o:connecttype="rect"/>
          </v:shapetype>
          <v:shape id="文本框 35" o:spid="_x0000_s1026" type="#_x0000_t202" style="position:absolute;left:0;text-align:left;margin-left:0;margin-top:18.45pt;width:279pt;height:255pt;z-index:251674112;visibility:visible;mso-position-horizontal:center;mso-position-horizontal-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" o:allowincell="f" strokecolor="white">
            <v:textbox inset=",.3mm">
              <w:txbxContent>
                <w:p w:rsidR="00D10BB2" w:rsidRDefault="00D10BB2" w:rsidP="00DC7B41">
                  <w:pPr>
                    <w:spacing w:line="276" w:lineRule="auto"/>
                    <w:jc w:val="center"/>
                    <w:rPr>
                      <w:rFonts w:ascii="楷体_GB2312" w:eastAsia="楷体_GB2312"/>
                      <w:b/>
                      <w:spacing w:val="-20"/>
                      <w:sz w:val="36"/>
                    </w:rPr>
                  </w:pPr>
                  <w:r w:rsidRPr="00DC7B41">
                    <w:rPr>
                      <w:rFonts w:ascii="楷体_GB2312" w:eastAsia="楷体_GB2312" w:hint="eastAsia"/>
                      <w:b/>
                      <w:spacing w:val="-20"/>
                      <w:sz w:val="36"/>
                    </w:rPr>
                    <w:t>基于</w:t>
                  </w:r>
                  <w:r>
                    <w:rPr>
                      <w:rFonts w:ascii="楷体_GB2312" w:eastAsia="楷体_GB2312" w:hint="eastAsia"/>
                      <w:b/>
                      <w:spacing w:val="-20"/>
                      <w:sz w:val="36"/>
                    </w:rPr>
                    <w:t>激光散斑</w:t>
                  </w:r>
                  <w:r w:rsidRPr="00DC7B41">
                    <w:rPr>
                      <w:rFonts w:ascii="楷体_GB2312" w:eastAsia="楷体_GB2312" w:hint="eastAsia"/>
                      <w:b/>
                      <w:spacing w:val="-20"/>
                      <w:sz w:val="36"/>
                    </w:rPr>
                    <w:t>成像</w:t>
                  </w:r>
                  <w:r>
                    <w:rPr>
                      <w:rFonts w:ascii="楷体_GB2312" w:eastAsia="楷体_GB2312" w:hint="eastAsia"/>
                      <w:b/>
                      <w:spacing w:val="-20"/>
                      <w:sz w:val="36"/>
                    </w:rPr>
                    <w:t>技术</w:t>
                  </w:r>
                  <w:r w:rsidRPr="00DC7B41">
                    <w:rPr>
                      <w:rFonts w:ascii="楷体_GB2312" w:eastAsia="楷体_GB2312" w:hint="eastAsia"/>
                      <w:b/>
                      <w:spacing w:val="-20"/>
                      <w:sz w:val="36"/>
                    </w:rPr>
                    <w:t>的中医理疗功效检测系统研究</w:t>
                  </w:r>
                </w:p>
                <w:p w:rsidR="00D10BB2" w:rsidRDefault="00D10BB2" w:rsidP="00DC7B41">
                  <w:pPr>
                    <w:snapToGrid w:val="0"/>
                    <w:spacing w:after="20" w:line="360" w:lineRule="auto"/>
                    <w:jc w:val="center"/>
                    <w:rPr>
                      <w:rFonts w:ascii="楷体_GB2312" w:eastAsia="楷体_GB2312"/>
                      <w:b/>
                      <w:sz w:val="36"/>
                    </w:rPr>
                  </w:pPr>
                  <w:r>
                    <w:rPr>
                      <w:rFonts w:ascii="楷体_GB2312" w:eastAsia="楷体_GB2312" w:hint="eastAsia"/>
                      <w:b/>
                      <w:sz w:val="36"/>
                    </w:rPr>
                    <w:t>信号</w:t>
                  </w:r>
                  <w:r>
                    <w:rPr>
                      <w:rFonts w:ascii="楷体_GB2312" w:eastAsia="楷体_GB2312"/>
                      <w:b/>
                      <w:sz w:val="36"/>
                    </w:rPr>
                    <w:t>与信息处理</w:t>
                  </w:r>
                </w:p>
                <w:p w:rsidR="00D10BB2" w:rsidRDefault="00D10BB2" w:rsidP="00DC7B41">
                  <w:pPr>
                    <w:snapToGrid w:val="0"/>
                    <w:spacing w:line="360" w:lineRule="auto"/>
                    <w:jc w:val="center"/>
                    <w:rPr>
                      <w:rFonts w:ascii="楷体_GB2312" w:eastAsia="楷体_GB2312"/>
                      <w:b/>
                      <w:sz w:val="36"/>
                    </w:rPr>
                  </w:pPr>
                  <w:r>
                    <w:rPr>
                      <w:rFonts w:ascii="楷体_GB2312" w:eastAsia="楷体_GB2312" w:hint="eastAsia"/>
                      <w:b/>
                      <w:sz w:val="36"/>
                    </w:rPr>
                    <w:t>全日制</w:t>
                  </w:r>
                </w:p>
                <w:p w:rsidR="00D10BB2" w:rsidRDefault="00D10BB2" w:rsidP="00DC7B41">
                  <w:pPr>
                    <w:snapToGrid w:val="0"/>
                    <w:spacing w:line="360" w:lineRule="auto"/>
                    <w:jc w:val="center"/>
                    <w:rPr>
                      <w:rFonts w:ascii="楷体_GB2312" w:eastAsia="楷体_GB2312"/>
                      <w:b/>
                      <w:sz w:val="36"/>
                    </w:rPr>
                  </w:pPr>
                  <w:proofErr w:type="gramStart"/>
                  <w:r>
                    <w:rPr>
                      <w:rFonts w:ascii="楷体_GB2312" w:eastAsia="楷体_GB2312" w:hint="eastAsia"/>
                      <w:b/>
                      <w:sz w:val="36"/>
                    </w:rPr>
                    <w:t>贾亚威</w:t>
                  </w:r>
                  <w:proofErr w:type="gramEnd"/>
                </w:p>
                <w:p w:rsidR="00D10BB2" w:rsidRDefault="00D10BB2" w:rsidP="00DC7B41">
                  <w:pPr>
                    <w:snapToGrid w:val="0"/>
                    <w:spacing w:line="360" w:lineRule="auto"/>
                    <w:jc w:val="center"/>
                    <w:rPr>
                      <w:rFonts w:ascii="楷体_GB2312" w:eastAsia="楷体_GB2312"/>
                      <w:b/>
                      <w:spacing w:val="-24"/>
                      <w:sz w:val="36"/>
                    </w:rPr>
                  </w:pPr>
                  <w:r>
                    <w:rPr>
                      <w:rFonts w:ascii="楷体_GB2312" w:eastAsia="楷体_GB2312" w:hint="eastAsia"/>
                      <w:b/>
                      <w:spacing w:val="-24"/>
                      <w:sz w:val="36"/>
                    </w:rPr>
                    <w:t>杨晖 教授</w:t>
                  </w:r>
                </w:p>
                <w:p w:rsidR="00D10BB2" w:rsidRDefault="00D10BB2" w:rsidP="00DC7B41">
                  <w:pPr>
                    <w:snapToGrid w:val="0"/>
                    <w:spacing w:line="360" w:lineRule="auto"/>
                    <w:jc w:val="center"/>
                  </w:pPr>
                  <w:r>
                    <w:rPr>
                      <w:rFonts w:ascii="楷体_GB2312" w:eastAsia="楷体_GB2312" w:hint="eastAsia"/>
                      <w:b/>
                      <w:sz w:val="36"/>
                    </w:rPr>
                    <w:t>二○一七年十二月</w:t>
                  </w:r>
                </w:p>
              </w:txbxContent>
            </v:textbox>
            <w10:wrap type="topAndBottom" anchorx="margin"/>
          </v:shape>
        </w:pict>
      </w:r>
    </w:p>
    <w:p w:rsidR="00DC7B41" w:rsidRDefault="00F91217" w:rsidP="00DC7B41">
      <w:pPr>
        <w:sectPr w:rsidR="00DC7B41" w:rsidSect="004C6D9F">
          <w:footerReference w:type="even" r:id="rId8"/>
          <w:footerReference w:type="default" r:id="rId9"/>
          <w:pgSz w:w="11906" w:h="16838" w:code="9"/>
          <w:pgMar w:top="720" w:right="720" w:bottom="720" w:left="720" w:header="1134" w:footer="1134" w:gutter="0"/>
          <w:cols w:space="425"/>
          <w:docGrid w:type="linesAndChars" w:linePitch="312"/>
        </w:sectPr>
      </w:pPr>
      <w:r>
        <w:rPr>
          <w:rStyle w:val="a9"/>
        </w:rPr>
        <w:commentReference w:id="0"/>
      </w:r>
    </w:p>
    <w:p w:rsidR="00DC7B41" w:rsidRDefault="00DC7B41" w:rsidP="00DC7B41">
      <w:pPr>
        <w:ind w:firstLine="7160"/>
        <w:rPr>
          <w:rFonts w:ascii="黑体" w:eastAsia="黑体"/>
          <w:b/>
        </w:rPr>
      </w:pPr>
    </w:p>
    <w:p w:rsidR="00DC7B41" w:rsidRDefault="00DC7B41" w:rsidP="00DC7B41">
      <w:pPr>
        <w:ind w:firstLine="7160"/>
        <w:rPr>
          <w:rFonts w:ascii="黑体" w:eastAsia="黑体"/>
          <w:b/>
        </w:rPr>
      </w:pPr>
      <w:r>
        <w:rPr>
          <w:rFonts w:ascii="黑体" w:eastAsia="黑体" w:hint="eastAsia"/>
          <w:b/>
        </w:rPr>
        <w:t>学校代码：10252</w:t>
      </w:r>
    </w:p>
    <w:p w:rsidR="00DC7B41" w:rsidRDefault="00DC7B41" w:rsidP="00DC7B41">
      <w:pPr>
        <w:wordWrap w:val="0"/>
        <w:jc w:val="right"/>
        <w:rPr>
          <w:rFonts w:eastAsia="黑体"/>
        </w:rPr>
      </w:pPr>
      <w:r>
        <w:rPr>
          <w:rFonts w:ascii="黑体" w:eastAsia="黑体" w:hint="eastAsia"/>
          <w:b/>
        </w:rPr>
        <w:t>学  号：</w:t>
      </w:r>
      <w:r>
        <w:rPr>
          <w:rFonts w:ascii="黑体" w:eastAsia="黑体"/>
          <w:b/>
        </w:rPr>
        <w:t xml:space="preserve">152510359 </w:t>
      </w:r>
    </w:p>
    <w:p w:rsidR="00DC7B41" w:rsidRDefault="00DC7B41" w:rsidP="00DC7B41">
      <w:pPr>
        <w:jc w:val="center"/>
        <w:rPr>
          <w:rFonts w:eastAsia="黑体"/>
          <w:sz w:val="28"/>
        </w:rPr>
      </w:pPr>
    </w:p>
    <w:p w:rsidR="00DC7B41" w:rsidRDefault="00DC7B41" w:rsidP="00DC7B41">
      <w:pPr>
        <w:jc w:val="center"/>
        <w:rPr>
          <w:rFonts w:eastAsia="黑体"/>
          <w:sz w:val="32"/>
        </w:rPr>
      </w:pPr>
      <w:r>
        <w:rPr>
          <w:rFonts w:eastAsia="黑体" w:hint="eastAsia"/>
          <w:sz w:val="32"/>
        </w:rPr>
        <w:t>上海理工大学硕士学位论文</w:t>
      </w:r>
    </w:p>
    <w:p w:rsidR="00DC7B41" w:rsidRDefault="00DC7B41" w:rsidP="00DC7B41">
      <w:pPr>
        <w:spacing w:line="560" w:lineRule="exact"/>
        <w:jc w:val="center"/>
        <w:rPr>
          <w:rFonts w:eastAsia="黑体"/>
          <w:sz w:val="28"/>
        </w:rPr>
      </w:pPr>
    </w:p>
    <w:p w:rsidR="00DC7B41" w:rsidRDefault="00DC7B41" w:rsidP="00DC7B41">
      <w:pPr>
        <w:spacing w:line="560" w:lineRule="exact"/>
        <w:jc w:val="center"/>
        <w:rPr>
          <w:rFonts w:eastAsia="黑体"/>
          <w:sz w:val="28"/>
        </w:rPr>
      </w:pPr>
    </w:p>
    <w:p w:rsidR="00DC7B41" w:rsidRDefault="00DC7B41" w:rsidP="00DC7B41"/>
    <w:p w:rsidR="00DC7B41" w:rsidRDefault="00DC7B41" w:rsidP="00DC7B41">
      <w:pPr>
        <w:spacing w:line="920" w:lineRule="exact"/>
        <w:jc w:val="center"/>
        <w:rPr>
          <w:rFonts w:eastAsia="隶书"/>
          <w:sz w:val="44"/>
        </w:rPr>
      </w:pPr>
      <w:r w:rsidRPr="00DC7B41">
        <w:rPr>
          <w:rFonts w:eastAsia="隶书" w:hint="eastAsia"/>
          <w:spacing w:val="-20"/>
          <w:sz w:val="52"/>
        </w:rPr>
        <w:t>基于</w:t>
      </w:r>
      <w:r>
        <w:rPr>
          <w:rFonts w:eastAsia="隶书" w:hint="eastAsia"/>
          <w:spacing w:val="-20"/>
          <w:sz w:val="52"/>
        </w:rPr>
        <w:t>激光散斑</w:t>
      </w:r>
      <w:r w:rsidRPr="00DC7B41">
        <w:rPr>
          <w:rFonts w:eastAsia="隶书" w:hint="eastAsia"/>
          <w:spacing w:val="-20"/>
          <w:sz w:val="52"/>
        </w:rPr>
        <w:t>成像</w:t>
      </w:r>
      <w:r>
        <w:rPr>
          <w:rFonts w:eastAsia="隶书" w:hint="eastAsia"/>
          <w:spacing w:val="-20"/>
          <w:sz w:val="52"/>
        </w:rPr>
        <w:t>技术</w:t>
      </w:r>
      <w:r w:rsidRPr="00DC7B41">
        <w:rPr>
          <w:rFonts w:eastAsia="隶书" w:hint="eastAsia"/>
          <w:spacing w:val="-20"/>
          <w:sz w:val="52"/>
        </w:rPr>
        <w:t>的中医理疗功效检测系统研究</w:t>
      </w:r>
    </w:p>
    <w:p w:rsidR="00DC7B41" w:rsidRDefault="00DC7B41" w:rsidP="00DC7B41">
      <w:pPr>
        <w:jc w:val="center"/>
        <w:rPr>
          <w:rFonts w:eastAsia="隶书"/>
          <w:sz w:val="44"/>
        </w:rPr>
      </w:pPr>
    </w:p>
    <w:p w:rsidR="00DC7B41" w:rsidRDefault="00DC7B41" w:rsidP="00DC7B41">
      <w:pPr>
        <w:jc w:val="center"/>
        <w:rPr>
          <w:rFonts w:eastAsia="隶书"/>
          <w:sz w:val="44"/>
        </w:rPr>
      </w:pPr>
    </w:p>
    <w:p w:rsidR="00DC7B41" w:rsidRDefault="00DC7B41" w:rsidP="00DC7B41">
      <w:pPr>
        <w:jc w:val="center"/>
        <w:rPr>
          <w:rFonts w:eastAsia="隶书"/>
          <w:sz w:val="44"/>
        </w:rPr>
      </w:pPr>
    </w:p>
    <w:p w:rsidR="00DC7B41" w:rsidRDefault="00DC7B41" w:rsidP="00DC7B41">
      <w:pPr>
        <w:tabs>
          <w:tab w:val="left" w:pos="4360"/>
        </w:tabs>
        <w:spacing w:line="700" w:lineRule="exact"/>
        <w:ind w:firstLine="2557"/>
        <w:rPr>
          <w:rFonts w:eastAsia="隶书"/>
          <w:b/>
          <w:sz w:val="44"/>
        </w:rPr>
      </w:pPr>
      <w:r>
        <w:rPr>
          <w:rFonts w:hint="eastAsia"/>
          <w:b/>
          <w:sz w:val="30"/>
        </w:rPr>
        <w:t>姓名</w:t>
      </w:r>
      <w:r>
        <w:rPr>
          <w:rFonts w:hint="eastAsia"/>
          <w:b/>
          <w:sz w:val="30"/>
        </w:rPr>
        <w:tab/>
      </w:r>
      <w:proofErr w:type="gramStart"/>
      <w:r>
        <w:rPr>
          <w:rFonts w:eastAsia="楷体_GB2312" w:hint="eastAsia"/>
          <w:sz w:val="32"/>
        </w:rPr>
        <w:t>贾亚威</w:t>
      </w:r>
      <w:proofErr w:type="gramEnd"/>
    </w:p>
    <w:p w:rsidR="00DC7B41" w:rsidRDefault="00DC7B41" w:rsidP="00DC7B41">
      <w:pPr>
        <w:tabs>
          <w:tab w:val="left" w:pos="4360"/>
        </w:tabs>
        <w:spacing w:line="700" w:lineRule="exact"/>
        <w:ind w:firstLine="2557"/>
        <w:rPr>
          <w:rFonts w:eastAsia="楷体_GB2312"/>
          <w:b/>
          <w:sz w:val="32"/>
        </w:rPr>
      </w:pPr>
      <w:r>
        <w:rPr>
          <w:rFonts w:hint="eastAsia"/>
          <w:b/>
          <w:sz w:val="30"/>
        </w:rPr>
        <w:t>系别</w:t>
      </w:r>
      <w:r>
        <w:rPr>
          <w:rFonts w:hint="eastAsia"/>
          <w:b/>
          <w:sz w:val="30"/>
        </w:rPr>
        <w:tab/>
      </w:r>
      <w:r w:rsidRPr="00362C74">
        <w:rPr>
          <w:rFonts w:eastAsia="楷体_GB2312" w:hint="eastAsia"/>
          <w:sz w:val="32"/>
        </w:rPr>
        <w:t>光电信息与计算机工程学院</w:t>
      </w:r>
    </w:p>
    <w:p w:rsidR="00DC7B41" w:rsidRPr="001E369E" w:rsidRDefault="00DC7B41" w:rsidP="00DC7B41">
      <w:pPr>
        <w:tabs>
          <w:tab w:val="left" w:pos="4360"/>
        </w:tabs>
        <w:spacing w:line="700" w:lineRule="exact"/>
        <w:ind w:firstLine="2557"/>
        <w:rPr>
          <w:b/>
          <w:sz w:val="30"/>
        </w:rPr>
      </w:pPr>
      <w:r w:rsidRPr="001E369E">
        <w:rPr>
          <w:rFonts w:hint="eastAsia"/>
          <w:b/>
          <w:sz w:val="24"/>
          <w:szCs w:val="24"/>
        </w:rPr>
        <w:t>学位类别</w:t>
      </w:r>
      <w:r w:rsidRPr="001E369E">
        <w:rPr>
          <w:rFonts w:hint="eastAsia"/>
          <w:b/>
          <w:sz w:val="24"/>
          <w:szCs w:val="24"/>
        </w:rPr>
        <w:t>/</w:t>
      </w:r>
      <w:r w:rsidRPr="001E369E">
        <w:rPr>
          <w:rFonts w:hint="eastAsia"/>
          <w:b/>
          <w:sz w:val="24"/>
          <w:szCs w:val="24"/>
        </w:rPr>
        <w:t>领域</w:t>
      </w:r>
      <w:r>
        <w:rPr>
          <w:rFonts w:hint="eastAsia"/>
          <w:b/>
          <w:sz w:val="30"/>
        </w:rPr>
        <w:tab/>
      </w:r>
      <w:r>
        <w:rPr>
          <w:rFonts w:eastAsia="楷体_GB2312" w:hint="eastAsia"/>
          <w:sz w:val="32"/>
        </w:rPr>
        <w:t>信号与信息处理</w:t>
      </w:r>
    </w:p>
    <w:p w:rsidR="00DC7B41" w:rsidRDefault="00DC7B41" w:rsidP="00DC7B41">
      <w:pPr>
        <w:tabs>
          <w:tab w:val="left" w:pos="4360"/>
        </w:tabs>
        <w:spacing w:line="700" w:lineRule="exact"/>
        <w:ind w:firstLine="2557"/>
        <w:rPr>
          <w:rFonts w:eastAsia="楷体_GB2312"/>
          <w:b/>
          <w:sz w:val="32"/>
        </w:rPr>
      </w:pPr>
      <w:r>
        <w:rPr>
          <w:rFonts w:hint="eastAsia"/>
          <w:b/>
          <w:sz w:val="30"/>
        </w:rPr>
        <w:t>研究方向</w:t>
      </w:r>
      <w:r>
        <w:rPr>
          <w:rFonts w:hint="eastAsia"/>
          <w:b/>
          <w:sz w:val="30"/>
        </w:rPr>
        <w:tab/>
      </w:r>
      <w:bookmarkStart w:id="1" w:name="OLE_LINK13"/>
      <w:r w:rsidRPr="0085741B">
        <w:rPr>
          <w:rFonts w:ascii="楷体_GB2312" w:eastAsia="楷体_GB2312"/>
          <w:sz w:val="32"/>
        </w:rPr>
        <w:t>信息获取与处理</w:t>
      </w:r>
      <w:bookmarkEnd w:id="1"/>
    </w:p>
    <w:p w:rsidR="00DC7B41" w:rsidRDefault="00DC7B41" w:rsidP="00DC7B41">
      <w:pPr>
        <w:tabs>
          <w:tab w:val="left" w:pos="4360"/>
          <w:tab w:val="left" w:pos="5120"/>
        </w:tabs>
        <w:spacing w:line="700" w:lineRule="exact"/>
        <w:ind w:firstLine="2557"/>
        <w:rPr>
          <w:rFonts w:eastAsia="楷体_GB2312"/>
          <w:sz w:val="32"/>
        </w:rPr>
      </w:pPr>
      <w:r>
        <w:rPr>
          <w:rFonts w:hint="eastAsia"/>
          <w:b/>
          <w:sz w:val="30"/>
        </w:rPr>
        <w:t>指导教师</w:t>
      </w:r>
      <w:r>
        <w:rPr>
          <w:rFonts w:hint="eastAsia"/>
          <w:sz w:val="30"/>
        </w:rPr>
        <w:tab/>
      </w:r>
      <w:r>
        <w:rPr>
          <w:rFonts w:eastAsia="楷体_GB2312" w:hint="eastAsia"/>
          <w:sz w:val="32"/>
        </w:rPr>
        <w:t>杨晖教授</w:t>
      </w:r>
    </w:p>
    <w:p w:rsidR="00DC7B41" w:rsidRDefault="00DC7B41" w:rsidP="00DC7B41">
      <w:pPr>
        <w:jc w:val="center"/>
        <w:rPr>
          <w:rFonts w:eastAsia="楷体_GB2312"/>
          <w:sz w:val="32"/>
        </w:rPr>
      </w:pPr>
    </w:p>
    <w:p w:rsidR="00DC7B41" w:rsidRDefault="00DC7B41" w:rsidP="00DC7B41">
      <w:pPr>
        <w:spacing w:line="680" w:lineRule="exact"/>
        <w:jc w:val="center"/>
        <w:rPr>
          <w:rFonts w:eastAsia="楷体_GB2312"/>
          <w:sz w:val="32"/>
        </w:rPr>
      </w:pPr>
    </w:p>
    <w:p w:rsidR="00DC7B41" w:rsidRDefault="00DC7B41" w:rsidP="00DC7B41">
      <w:pPr>
        <w:spacing w:line="680" w:lineRule="exact"/>
        <w:jc w:val="center"/>
        <w:rPr>
          <w:rFonts w:eastAsia="楷体_GB2312"/>
          <w:sz w:val="32"/>
        </w:rPr>
      </w:pPr>
    </w:p>
    <w:p w:rsidR="00DC7B41" w:rsidRDefault="00DC7B41" w:rsidP="00DC7B41">
      <w:pPr>
        <w:jc w:val="center"/>
        <w:rPr>
          <w:sz w:val="32"/>
        </w:rPr>
      </w:pPr>
      <w:r>
        <w:rPr>
          <w:rFonts w:hint="eastAsia"/>
          <w:sz w:val="32"/>
        </w:rPr>
        <w:t>学位论文完成日期</w:t>
      </w:r>
      <w:r>
        <w:rPr>
          <w:rFonts w:hint="eastAsia"/>
          <w:sz w:val="32"/>
        </w:rPr>
        <w:t xml:space="preserve">     201</w:t>
      </w:r>
      <w:r>
        <w:rPr>
          <w:sz w:val="32"/>
        </w:rPr>
        <w:t>7</w:t>
      </w:r>
      <w:r>
        <w:rPr>
          <w:rFonts w:hint="eastAsia"/>
          <w:sz w:val="32"/>
        </w:rPr>
        <w:t>年</w:t>
      </w:r>
      <w:r>
        <w:rPr>
          <w:rFonts w:hint="eastAsia"/>
          <w:sz w:val="32"/>
        </w:rPr>
        <w:t>12</w:t>
      </w:r>
      <w:r>
        <w:rPr>
          <w:rFonts w:hint="eastAsia"/>
          <w:sz w:val="32"/>
        </w:rPr>
        <w:t>月</w:t>
      </w:r>
    </w:p>
    <w:p w:rsidR="00DC7B41" w:rsidRDefault="00DC7B41" w:rsidP="00DC7B41">
      <w:pPr>
        <w:spacing w:line="360" w:lineRule="auto"/>
        <w:jc w:val="center"/>
        <w:rPr>
          <w:sz w:val="44"/>
        </w:rPr>
      </w:pPr>
    </w:p>
    <w:p w:rsidR="00DC7B41" w:rsidRDefault="00DC7B41" w:rsidP="00DC7B41">
      <w:pPr>
        <w:spacing w:line="360" w:lineRule="auto"/>
        <w:jc w:val="center"/>
        <w:rPr>
          <w:sz w:val="44"/>
        </w:rPr>
      </w:pPr>
    </w:p>
    <w:p w:rsidR="00DC7B41" w:rsidRDefault="00DC7B41" w:rsidP="001B7B3B">
      <w:pPr>
        <w:spacing w:line="360" w:lineRule="auto"/>
        <w:rPr>
          <w:sz w:val="44"/>
        </w:rPr>
      </w:pPr>
    </w:p>
    <w:p w:rsidR="00DC7B41" w:rsidRPr="001B7B3B" w:rsidRDefault="001B7B3B" w:rsidP="00DC7B41">
      <w:pPr>
        <w:spacing w:line="360" w:lineRule="auto"/>
        <w:jc w:val="center"/>
        <w:rPr>
          <w:caps/>
          <w:sz w:val="32"/>
          <w:szCs w:val="32"/>
        </w:rPr>
      </w:pPr>
      <w:r w:rsidRPr="001B7B3B">
        <w:rPr>
          <w:caps/>
          <w:sz w:val="32"/>
          <w:szCs w:val="32"/>
        </w:rPr>
        <w:t xml:space="preserve">Research on the Detection of Therapy Effects of Traditional Chinese Medicine based on </w:t>
      </w:r>
      <w:r w:rsidR="00431067">
        <w:rPr>
          <w:caps/>
          <w:sz w:val="32"/>
          <w:szCs w:val="32"/>
        </w:rPr>
        <w:t>L</w:t>
      </w:r>
      <w:r w:rsidR="00431067">
        <w:rPr>
          <w:rFonts w:hint="eastAsia"/>
          <w:caps/>
          <w:sz w:val="32"/>
          <w:szCs w:val="32"/>
        </w:rPr>
        <w:t>aser</w:t>
      </w:r>
      <w:r w:rsidRPr="001B7B3B">
        <w:rPr>
          <w:caps/>
          <w:sz w:val="32"/>
          <w:szCs w:val="32"/>
        </w:rPr>
        <w:t xml:space="preserve">Speckle </w:t>
      </w:r>
      <w:r w:rsidR="00431067">
        <w:rPr>
          <w:caps/>
          <w:sz w:val="32"/>
          <w:szCs w:val="32"/>
        </w:rPr>
        <w:t xml:space="preserve">Imaging </w:t>
      </w:r>
      <w:del w:id="2" w:author="yang" w:date="2017-09-02T07:49:00Z">
        <w:r w:rsidR="00431067" w:rsidDel="0035084E">
          <w:rPr>
            <w:caps/>
            <w:sz w:val="32"/>
            <w:szCs w:val="32"/>
          </w:rPr>
          <w:delText>technology</w:delText>
        </w:r>
      </w:del>
      <w:ins w:id="3" w:author="yang" w:date="2017-09-02T07:49:00Z">
        <w:r w:rsidR="0035084E">
          <w:rPr>
            <w:caps/>
            <w:sz w:val="32"/>
            <w:szCs w:val="32"/>
          </w:rPr>
          <w:t>techn</w:t>
        </w:r>
        <w:r w:rsidR="0035084E">
          <w:rPr>
            <w:rFonts w:hint="eastAsia"/>
            <w:caps/>
            <w:sz w:val="32"/>
            <w:szCs w:val="32"/>
          </w:rPr>
          <w:t>ique</w:t>
        </w:r>
      </w:ins>
    </w:p>
    <w:p w:rsidR="00DC7B41" w:rsidRDefault="00DC7B41" w:rsidP="00DC7B41">
      <w:pPr>
        <w:spacing w:line="360" w:lineRule="auto"/>
        <w:jc w:val="center"/>
        <w:rPr>
          <w:sz w:val="32"/>
          <w:szCs w:val="32"/>
        </w:rPr>
      </w:pPr>
    </w:p>
    <w:p w:rsidR="00DC7B41" w:rsidRDefault="00DC7B41" w:rsidP="00DC7B41">
      <w:pPr>
        <w:spacing w:line="360" w:lineRule="auto"/>
        <w:jc w:val="center"/>
        <w:rPr>
          <w:sz w:val="32"/>
          <w:szCs w:val="32"/>
        </w:rPr>
      </w:pPr>
      <w:proofErr w:type="gramStart"/>
      <w:r>
        <w:rPr>
          <w:sz w:val="32"/>
          <w:szCs w:val="32"/>
        </w:rPr>
        <w:t>by</w:t>
      </w:r>
      <w:proofErr w:type="gramEnd"/>
    </w:p>
    <w:p w:rsidR="00DC7B41" w:rsidRDefault="00DC7B41" w:rsidP="00DC7B41">
      <w:pPr>
        <w:spacing w:line="360" w:lineRule="auto"/>
        <w:jc w:val="center"/>
        <w:rPr>
          <w:sz w:val="32"/>
          <w:szCs w:val="32"/>
        </w:rPr>
      </w:pPr>
      <w:r>
        <w:rPr>
          <w:sz w:val="32"/>
          <w:szCs w:val="32"/>
        </w:rPr>
        <w:t>J</w:t>
      </w:r>
      <w:r>
        <w:rPr>
          <w:rFonts w:hint="eastAsia"/>
          <w:sz w:val="32"/>
          <w:szCs w:val="32"/>
        </w:rPr>
        <w:t>ia</w:t>
      </w:r>
      <w:r>
        <w:rPr>
          <w:sz w:val="32"/>
          <w:szCs w:val="32"/>
        </w:rPr>
        <w:t xml:space="preserve"> Yawei</w:t>
      </w:r>
    </w:p>
    <w:p w:rsidR="00DC7B41" w:rsidRDefault="00DC7B41" w:rsidP="00DC7B41">
      <w:pPr>
        <w:spacing w:line="360" w:lineRule="auto"/>
        <w:jc w:val="center"/>
        <w:rPr>
          <w:sz w:val="32"/>
          <w:szCs w:val="32"/>
        </w:rPr>
      </w:pPr>
    </w:p>
    <w:p w:rsidR="00DC7B41" w:rsidRDefault="00DC7B41" w:rsidP="00DC7B41">
      <w:pPr>
        <w:spacing w:after="50" w:line="360" w:lineRule="auto"/>
        <w:jc w:val="center"/>
        <w:rPr>
          <w:sz w:val="28"/>
          <w:szCs w:val="28"/>
        </w:rPr>
      </w:pPr>
      <w:r>
        <w:rPr>
          <w:sz w:val="28"/>
          <w:szCs w:val="28"/>
        </w:rPr>
        <w:t xml:space="preserve">A </w:t>
      </w:r>
      <w:r>
        <w:rPr>
          <w:rFonts w:hint="eastAsia"/>
          <w:sz w:val="28"/>
          <w:szCs w:val="28"/>
        </w:rPr>
        <w:t>Thesis</w:t>
      </w:r>
      <w:r>
        <w:rPr>
          <w:sz w:val="28"/>
          <w:szCs w:val="28"/>
        </w:rPr>
        <w:t xml:space="preserve"> Submitted to </w:t>
      </w:r>
      <w:smartTag w:uri="urn:schemas-microsoft-com:office:smarttags" w:element="place">
        <w:smartTag w:uri="urn:schemas-microsoft-com:office:smarttags" w:element="PlaceType">
          <w:r>
            <w:rPr>
              <w:sz w:val="28"/>
              <w:szCs w:val="28"/>
            </w:rPr>
            <w:t>University</w:t>
          </w:r>
        </w:smartTag>
        <w:r>
          <w:rPr>
            <w:sz w:val="28"/>
            <w:szCs w:val="28"/>
          </w:rPr>
          <w:t xml:space="preserve"> of </w:t>
        </w:r>
        <w:smartTag w:uri="urn:schemas-microsoft-com:office:smarttags" w:element="PlaceName">
          <w:r>
            <w:rPr>
              <w:sz w:val="28"/>
              <w:szCs w:val="28"/>
            </w:rPr>
            <w:t>Shanghai</w:t>
          </w:r>
        </w:smartTag>
      </w:smartTag>
      <w:r>
        <w:rPr>
          <w:sz w:val="28"/>
          <w:szCs w:val="28"/>
        </w:rPr>
        <w:t xml:space="preserve"> for Science &amp; Technology in Partial Fulfillment of the Requirements for</w:t>
      </w:r>
    </w:p>
    <w:p w:rsidR="00DC7B41" w:rsidRDefault="00DC7B41" w:rsidP="00DC7B41">
      <w:pPr>
        <w:spacing w:after="50" w:line="360" w:lineRule="auto"/>
        <w:jc w:val="center"/>
        <w:rPr>
          <w:sz w:val="28"/>
          <w:szCs w:val="28"/>
        </w:rPr>
      </w:pPr>
      <w:proofErr w:type="gramStart"/>
      <w:r>
        <w:rPr>
          <w:sz w:val="28"/>
          <w:szCs w:val="28"/>
        </w:rPr>
        <w:t>the</w:t>
      </w:r>
      <w:proofErr w:type="gramEnd"/>
      <w:r>
        <w:rPr>
          <w:sz w:val="28"/>
          <w:szCs w:val="28"/>
        </w:rPr>
        <w:t xml:space="preserve"> Degree of </w:t>
      </w:r>
      <w:r>
        <w:rPr>
          <w:rFonts w:hint="eastAsia"/>
          <w:sz w:val="28"/>
          <w:szCs w:val="28"/>
        </w:rPr>
        <w:t>Master</w:t>
      </w:r>
    </w:p>
    <w:p w:rsidR="00DC7B41" w:rsidRDefault="00DC7B41" w:rsidP="00DC7B41">
      <w:pPr>
        <w:spacing w:line="360" w:lineRule="auto"/>
        <w:jc w:val="center"/>
        <w:rPr>
          <w:sz w:val="28"/>
          <w:szCs w:val="28"/>
        </w:rPr>
      </w:pPr>
    </w:p>
    <w:p w:rsidR="00DC7B41" w:rsidRDefault="00DC7B41" w:rsidP="00DC7B41">
      <w:pPr>
        <w:spacing w:line="360" w:lineRule="auto"/>
        <w:jc w:val="center"/>
        <w:rPr>
          <w:sz w:val="28"/>
          <w:szCs w:val="28"/>
        </w:rPr>
      </w:pPr>
    </w:p>
    <w:p w:rsidR="00DC7B41" w:rsidRDefault="00DC7B41" w:rsidP="00DC7B41">
      <w:pPr>
        <w:spacing w:line="360" w:lineRule="auto"/>
        <w:jc w:val="center"/>
        <w:rPr>
          <w:sz w:val="28"/>
          <w:szCs w:val="28"/>
        </w:rPr>
      </w:pPr>
      <w:r>
        <w:rPr>
          <w:sz w:val="28"/>
          <w:szCs w:val="28"/>
        </w:rPr>
        <w:t>Under the Supervision of</w:t>
      </w:r>
    </w:p>
    <w:p w:rsidR="00DC7B41" w:rsidRDefault="00DC7B41" w:rsidP="00DC7B41">
      <w:pPr>
        <w:spacing w:line="360" w:lineRule="auto"/>
        <w:jc w:val="center"/>
        <w:rPr>
          <w:sz w:val="28"/>
          <w:szCs w:val="28"/>
        </w:rPr>
      </w:pPr>
      <w:r>
        <w:rPr>
          <w:sz w:val="28"/>
          <w:szCs w:val="28"/>
        </w:rPr>
        <w:t>Professor Yang Hui</w:t>
      </w:r>
    </w:p>
    <w:p w:rsidR="00DC7B41" w:rsidRDefault="00DC7B41" w:rsidP="00DC7B41">
      <w:pPr>
        <w:spacing w:line="360" w:lineRule="auto"/>
        <w:jc w:val="center"/>
        <w:rPr>
          <w:sz w:val="28"/>
          <w:szCs w:val="28"/>
        </w:rPr>
      </w:pPr>
    </w:p>
    <w:p w:rsidR="00DC7B41" w:rsidRDefault="00DC7B41" w:rsidP="00DC7B41">
      <w:pPr>
        <w:spacing w:line="360" w:lineRule="auto"/>
        <w:jc w:val="center"/>
        <w:rPr>
          <w:sz w:val="28"/>
          <w:szCs w:val="28"/>
        </w:rPr>
      </w:pPr>
    </w:p>
    <w:p w:rsidR="00DC7B41" w:rsidRDefault="00DC7B41" w:rsidP="00DC7B41">
      <w:pPr>
        <w:spacing w:line="360" w:lineRule="auto"/>
        <w:jc w:val="center"/>
        <w:rPr>
          <w:sz w:val="28"/>
          <w:szCs w:val="28"/>
        </w:rPr>
      </w:pPr>
    </w:p>
    <w:p w:rsidR="00DC7B41" w:rsidRDefault="00DC7B41" w:rsidP="00DC7B41">
      <w:pPr>
        <w:spacing w:line="360" w:lineRule="auto"/>
        <w:jc w:val="center"/>
        <w:rPr>
          <w:sz w:val="28"/>
          <w:szCs w:val="28"/>
        </w:rPr>
      </w:pPr>
      <w:r>
        <w:rPr>
          <w:sz w:val="28"/>
          <w:szCs w:val="28"/>
        </w:rPr>
        <w:t xml:space="preserve">University of Shanghai for Science </w:t>
      </w:r>
      <w:r>
        <w:rPr>
          <w:rFonts w:hint="eastAsia"/>
          <w:sz w:val="28"/>
          <w:szCs w:val="28"/>
        </w:rPr>
        <w:t>&amp;</w:t>
      </w:r>
      <w:r>
        <w:rPr>
          <w:sz w:val="28"/>
          <w:szCs w:val="28"/>
        </w:rPr>
        <w:t xml:space="preserve"> Technology</w:t>
      </w:r>
    </w:p>
    <w:p w:rsidR="00DC7B41" w:rsidRDefault="00DC7B41" w:rsidP="00DC7B41">
      <w:pPr>
        <w:spacing w:line="360" w:lineRule="auto"/>
        <w:jc w:val="center"/>
        <w:rPr>
          <w:sz w:val="28"/>
          <w:szCs w:val="28"/>
        </w:rPr>
      </w:pPr>
      <w:r>
        <w:rPr>
          <w:sz w:val="28"/>
          <w:szCs w:val="28"/>
        </w:rPr>
        <w:t>December 2017</w:t>
      </w:r>
    </w:p>
    <w:p w:rsidR="00DC7B41" w:rsidRDefault="00DC7B41" w:rsidP="00DC7B41">
      <w:pPr>
        <w:jc w:val="center"/>
      </w:pPr>
    </w:p>
    <w:p w:rsidR="00DC7B41" w:rsidRDefault="00DC7B41" w:rsidP="00DC7B41">
      <w:pPr>
        <w:spacing w:line="400" w:lineRule="exact"/>
        <w:jc w:val="center"/>
        <w:rPr>
          <w:rFonts w:ascii="黑体" w:eastAsia="黑体" w:hAnsi="黑体"/>
          <w:sz w:val="36"/>
          <w:szCs w:val="36"/>
        </w:rPr>
        <w:sectPr w:rsidR="00DC7B41" w:rsidSect="004C6D9F">
          <w:pgSz w:w="11906" w:h="16838" w:code="9"/>
          <w:pgMar w:top="1134" w:right="1134" w:bottom="1440" w:left="1797" w:header="1134" w:footer="1134" w:gutter="0"/>
          <w:cols w:space="425"/>
          <w:docGrid w:type="linesAndChars" w:linePitch="312"/>
        </w:sectPr>
      </w:pPr>
    </w:p>
    <w:p w:rsidR="00DC7B41" w:rsidRDefault="00DC7B41" w:rsidP="00DC7B41">
      <w:pPr>
        <w:jc w:val="center"/>
        <w:rPr>
          <w:rFonts w:eastAsia="黑体"/>
          <w:sz w:val="36"/>
        </w:rPr>
      </w:pPr>
    </w:p>
    <w:p w:rsidR="00DC7B41" w:rsidRDefault="00DC7B41" w:rsidP="00DC7B41">
      <w:pPr>
        <w:jc w:val="center"/>
        <w:rPr>
          <w:rFonts w:eastAsia="黑体"/>
          <w:sz w:val="36"/>
        </w:rPr>
      </w:pPr>
      <w:r>
        <w:rPr>
          <w:rFonts w:eastAsia="黑体" w:hint="eastAsia"/>
          <w:sz w:val="36"/>
        </w:rPr>
        <w:t>学位论文版权使用授权书</w:t>
      </w:r>
    </w:p>
    <w:p w:rsidR="00DC7B41" w:rsidRDefault="00DC7B41" w:rsidP="00DC7B41">
      <w:pPr>
        <w:jc w:val="center"/>
        <w:rPr>
          <w:sz w:val="48"/>
        </w:rPr>
      </w:pPr>
    </w:p>
    <w:p w:rsidR="00DC7B41" w:rsidRDefault="00DC7B41" w:rsidP="00DC7B41">
      <w:pPr>
        <w:ind w:firstLineChars="200" w:firstLine="560"/>
        <w:rPr>
          <w:sz w:val="28"/>
        </w:rPr>
      </w:pPr>
      <w:r>
        <w:rPr>
          <w:rFonts w:hint="eastAsia"/>
          <w:sz w:val="28"/>
        </w:rPr>
        <w:t>本学位论文作者完全了解学校有关保留、使用学位论文的规定，同意学位论文保留并向国家有关部门或机构送交论文的复印件和电子版。允许论文被查阅和借阅。本人授权上海理工大学可以将本学位论文的全部内容或部分内容编入有关数据库进行检索，可以采用影印、缩印或扫描等复制手段保存和汇编本学位论文。</w:t>
      </w:r>
    </w:p>
    <w:p w:rsidR="00DC7B41" w:rsidRDefault="00DC7B41" w:rsidP="00DC7B41">
      <w:pPr>
        <w:ind w:firstLineChars="200" w:firstLine="560"/>
        <w:rPr>
          <w:sz w:val="28"/>
        </w:rPr>
      </w:pPr>
    </w:p>
    <w:p w:rsidR="00DC7B41" w:rsidRDefault="006079A4" w:rsidP="00DC7B41">
      <w:pPr>
        <w:ind w:firstLineChars="200" w:firstLine="400"/>
        <w:rPr>
          <w:sz w:val="28"/>
        </w:rPr>
      </w:pPr>
      <w:r w:rsidRPr="006079A4">
        <w:rPr>
          <w:noProof/>
          <w:sz w:val="20"/>
        </w:rPr>
        <w:pict>
          <v:shape id="文本框 63" o:spid="_x0000_s1027" type="#_x0000_t202" style="position:absolute;left:0;text-align:left;margin-left:153pt;margin-top:15.6pt;width:162pt;height:70.2pt;z-index:2516751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" filled="f" stroked="f">
            <v:textbox>
              <w:txbxContent>
                <w:p w:rsidR="00D10BB2" w:rsidRDefault="00D10BB2" w:rsidP="00DC7B41">
                  <w:pPr>
                    <w:tabs>
                      <w:tab w:val="left" w:pos="2880"/>
                    </w:tabs>
                    <w:rPr>
                      <w:rFonts w:ascii="宋体" w:hAnsi="宋体"/>
                      <w:sz w:val="28"/>
                    </w:rPr>
                  </w:pPr>
                  <w:r>
                    <w:rPr>
                      <w:rFonts w:hint="eastAsia"/>
                      <w:sz w:val="28"/>
                    </w:rPr>
                    <w:t>保密年</w:t>
                  </w:r>
                  <w:r>
                    <w:rPr>
                      <w:rFonts w:ascii="宋体" w:hAnsi="宋体" w:hint="eastAsia"/>
                      <w:sz w:val="28"/>
                    </w:rPr>
                    <w:t xml:space="preserve">□  </w:t>
                  </w:r>
                </w:p>
                <w:p w:rsidR="00D10BB2" w:rsidRDefault="00D10BB2" w:rsidP="00DC7B41">
                  <w:r>
                    <w:rPr>
                      <w:rFonts w:hint="eastAsia"/>
                      <w:sz w:val="28"/>
                    </w:rPr>
                    <w:t>不保密</w:t>
                  </w:r>
                  <w:r>
                    <w:rPr>
                      <w:rFonts w:ascii="宋体" w:hAnsi="宋体" w:hint="eastAsia"/>
                      <w:sz w:val="28"/>
                    </w:rPr>
                    <w:t>□</w:t>
                  </w:r>
                </w:p>
              </w:txbxContent>
            </v:textbox>
          </v:shape>
        </w:pict>
      </w:r>
    </w:p>
    <w:p w:rsidR="00DC7B41" w:rsidRDefault="00DC7B41" w:rsidP="00DC7B41">
      <w:pPr>
        <w:ind w:firstLineChars="200" w:firstLine="560"/>
        <w:rPr>
          <w:sz w:val="28"/>
        </w:rPr>
      </w:pPr>
      <w:r>
        <w:rPr>
          <w:rFonts w:hint="eastAsia"/>
          <w:sz w:val="28"/>
        </w:rPr>
        <w:t>本学位论文属于</w:t>
      </w:r>
    </w:p>
    <w:p w:rsidR="00DC7B41" w:rsidRDefault="00DC7B41" w:rsidP="00DC7B41">
      <w:pPr>
        <w:ind w:firstLineChars="200" w:firstLine="560"/>
        <w:rPr>
          <w:sz w:val="28"/>
        </w:rPr>
      </w:pPr>
    </w:p>
    <w:p w:rsidR="00DC7B41" w:rsidRDefault="00DC7B41" w:rsidP="00DC7B41">
      <w:pPr>
        <w:ind w:firstLineChars="200" w:firstLine="560"/>
        <w:rPr>
          <w:sz w:val="28"/>
        </w:rPr>
      </w:pPr>
    </w:p>
    <w:p w:rsidR="00DC7B41" w:rsidRDefault="00DC7B41" w:rsidP="00DC7B41">
      <w:pPr>
        <w:rPr>
          <w:sz w:val="28"/>
        </w:rPr>
      </w:pPr>
    </w:p>
    <w:p w:rsidR="00DC7B41" w:rsidRDefault="00DC7B41" w:rsidP="00DC7B41">
      <w:pPr>
        <w:rPr>
          <w:sz w:val="28"/>
        </w:rPr>
      </w:pPr>
    </w:p>
    <w:p w:rsidR="00DC7B41" w:rsidRDefault="00DC7B41" w:rsidP="00DC7B41">
      <w:pPr>
        <w:rPr>
          <w:sz w:val="28"/>
        </w:rPr>
      </w:pPr>
      <w:r>
        <w:rPr>
          <w:rFonts w:hint="eastAsia"/>
          <w:sz w:val="28"/>
        </w:rPr>
        <w:t>学位论文作者签名：指导教师签名：</w:t>
      </w:r>
    </w:p>
    <w:p w:rsidR="00DC7B41" w:rsidRDefault="00DC7B41" w:rsidP="00DC7B41">
      <w:pPr>
        <w:ind w:firstLineChars="600" w:firstLine="1680"/>
        <w:rPr>
          <w:sz w:val="28"/>
        </w:rPr>
      </w:pPr>
      <w:proofErr w:type="gramStart"/>
      <w:r>
        <w:rPr>
          <w:rFonts w:hint="eastAsia"/>
          <w:sz w:val="28"/>
        </w:rPr>
        <w:t>年月日年月日</w:t>
      </w:r>
      <w:proofErr w:type="gramEnd"/>
    </w:p>
    <w:p w:rsidR="00DC7B41" w:rsidRDefault="00DC7B41" w:rsidP="00DC7B41">
      <w:pPr>
        <w:jc w:val="center"/>
        <w:rPr>
          <w:rFonts w:eastAsia="黑体"/>
          <w:sz w:val="36"/>
        </w:rPr>
      </w:pPr>
      <w:r>
        <w:br w:type="page"/>
      </w:r>
      <w:r>
        <w:rPr>
          <w:rFonts w:eastAsia="黑体" w:hint="eastAsia"/>
          <w:sz w:val="36"/>
        </w:rPr>
        <w:lastRenderedPageBreak/>
        <w:t>声明</w:t>
      </w:r>
    </w:p>
    <w:p w:rsidR="00DC7B41" w:rsidRDefault="00DC7B41" w:rsidP="00DC7B41">
      <w:pPr>
        <w:jc w:val="center"/>
        <w:rPr>
          <w:sz w:val="48"/>
        </w:rPr>
      </w:pPr>
    </w:p>
    <w:p w:rsidR="00DC7B41" w:rsidRDefault="00DC7B41" w:rsidP="00DC7B41">
      <w:pPr>
        <w:ind w:firstLineChars="200" w:firstLine="560"/>
        <w:rPr>
          <w:sz w:val="28"/>
        </w:rPr>
      </w:pPr>
      <w:r>
        <w:rPr>
          <w:rFonts w:hint="eastAsia"/>
          <w:sz w:val="28"/>
        </w:rPr>
        <w:t>本人郑重声明：所呈交的学位论文，是本人在导师的指导下</w:t>
      </w:r>
      <w:r>
        <w:rPr>
          <w:rFonts w:hint="eastAsia"/>
          <w:sz w:val="28"/>
        </w:rPr>
        <w:t>,</w:t>
      </w:r>
      <w:r>
        <w:rPr>
          <w:rFonts w:hint="eastAsia"/>
          <w:sz w:val="28"/>
        </w:rPr>
        <w:t>独立进行研究工作所取得的成果。除文中已注明引用的内容外，本论文不包含任何其他个人或集体已经公开发表或撰写过的作品成果。对本文的研究做出重要贡献的个人和集体，均已在文中以明确方式标明。</w:t>
      </w:r>
    </w:p>
    <w:p w:rsidR="00DC7B41" w:rsidRDefault="00DC7B41" w:rsidP="00DC7B41">
      <w:pPr>
        <w:ind w:firstLineChars="200" w:firstLine="560"/>
        <w:rPr>
          <w:sz w:val="28"/>
        </w:rPr>
      </w:pPr>
      <w:r>
        <w:rPr>
          <w:rFonts w:hint="eastAsia"/>
          <w:sz w:val="28"/>
        </w:rPr>
        <w:t>本声明的法律责任由本人承担。</w:t>
      </w:r>
    </w:p>
    <w:p w:rsidR="00DC7B41" w:rsidRDefault="00DC7B41" w:rsidP="00DC7B41">
      <w:pPr>
        <w:rPr>
          <w:sz w:val="28"/>
        </w:rPr>
      </w:pPr>
    </w:p>
    <w:p w:rsidR="00DC7B41" w:rsidRDefault="00DC7B41" w:rsidP="00DC7B41">
      <w:pPr>
        <w:rPr>
          <w:sz w:val="28"/>
        </w:rPr>
      </w:pPr>
    </w:p>
    <w:p w:rsidR="00DC7B41" w:rsidRDefault="00DC7B41" w:rsidP="00DC7B41">
      <w:pPr>
        <w:ind w:firstLineChars="1500" w:firstLine="4200"/>
        <w:rPr>
          <w:sz w:val="28"/>
        </w:rPr>
      </w:pPr>
      <w:r>
        <w:rPr>
          <w:rFonts w:hint="eastAsia"/>
          <w:sz w:val="28"/>
        </w:rPr>
        <w:t>学位论文作者签名：</w:t>
      </w:r>
    </w:p>
    <w:p w:rsidR="00DC7B41" w:rsidRDefault="00DC7B41" w:rsidP="00DC7B41">
      <w:pPr>
        <w:ind w:firstLineChars="2000" w:firstLine="5600"/>
        <w:rPr>
          <w:sz w:val="28"/>
        </w:rPr>
      </w:pPr>
      <w:r>
        <w:rPr>
          <w:rFonts w:hint="eastAsia"/>
          <w:sz w:val="28"/>
        </w:rPr>
        <w:t>年月日</w:t>
      </w:r>
    </w:p>
    <w:p w:rsidR="00DC7B41" w:rsidRDefault="00DC7B41" w:rsidP="00DC7B41"/>
    <w:p w:rsidR="00DC7B41" w:rsidRDefault="00DC7B41" w:rsidP="00DC7B41"/>
    <w:p w:rsidR="004843B3" w:rsidRDefault="004843B3">
      <w:pPr>
        <w:widowControl/>
        <w:jc w:val="left"/>
        <w:rPr>
          <w:rFonts w:ascii="黑体" w:eastAsia="黑体" w:hAnsi="黑体"/>
          <w:sz w:val="36"/>
          <w:szCs w:val="36"/>
        </w:rPr>
      </w:pPr>
      <w:r>
        <w:rPr>
          <w:rFonts w:ascii="黑体" w:eastAsia="黑体" w:hAnsi="黑体"/>
          <w:sz w:val="36"/>
          <w:szCs w:val="36"/>
        </w:rPr>
        <w:br w:type="page"/>
      </w:r>
    </w:p>
    <w:p w:rsidR="004843B3" w:rsidRPr="00316007" w:rsidRDefault="004843B3" w:rsidP="00316007">
      <w:pPr>
        <w:spacing w:line="400" w:lineRule="exact"/>
        <w:rPr>
          <w:rFonts w:ascii="黑体" w:eastAsia="黑体" w:hAnsi="黑体"/>
          <w:sz w:val="36"/>
          <w:szCs w:val="36"/>
        </w:rPr>
        <w:sectPr w:rsidR="004843B3" w:rsidRPr="00316007" w:rsidSect="004C6D9F">
          <w:footerReference w:type="default" r:id="rId11"/>
          <w:pgSz w:w="11906" w:h="16838" w:code="9"/>
          <w:pgMar w:top="2007" w:right="1797" w:bottom="1440" w:left="1797" w:header="1134" w:footer="1134" w:gutter="0"/>
          <w:cols w:space="425"/>
          <w:docGrid w:type="linesAndChars" w:linePitch="312"/>
        </w:sectPr>
      </w:pPr>
    </w:p>
    <w:p w:rsidR="00DC7B41" w:rsidRDefault="00DC7B41" w:rsidP="000E05FB">
      <w:pPr>
        <w:pStyle w:val="ab"/>
        <w:spacing w:before="156"/>
      </w:pPr>
      <w:bookmarkStart w:id="4" w:name="_Toc492044830"/>
      <w:r w:rsidRPr="00B3662F">
        <w:rPr>
          <w:rFonts w:hint="eastAsia"/>
        </w:rPr>
        <w:lastRenderedPageBreak/>
        <w:t>摘  要</w:t>
      </w:r>
      <w:bookmarkEnd w:id="4"/>
    </w:p>
    <w:p w:rsidR="00EF3087" w:rsidRPr="00EF3087" w:rsidRDefault="00EF3087" w:rsidP="00316007">
      <w:pPr>
        <w:pStyle w:val="af2"/>
        <w:ind w:left="420" w:firstLine="480"/>
      </w:pPr>
      <w:r w:rsidRPr="00EF3087">
        <w:rPr>
          <w:rFonts w:hint="eastAsia"/>
        </w:rPr>
        <w:t>近年来，随着针灸、火罐、艾</w:t>
      </w:r>
      <w:proofErr w:type="gramStart"/>
      <w:r w:rsidRPr="00EF3087">
        <w:rPr>
          <w:rFonts w:hint="eastAsia"/>
        </w:rPr>
        <w:t>灸</w:t>
      </w:r>
      <w:proofErr w:type="gramEnd"/>
      <w:r w:rsidRPr="00EF3087">
        <w:rPr>
          <w:rFonts w:hint="eastAsia"/>
        </w:rPr>
        <w:t>等中医理疗法被越来越多的国家认可和接受，迫切需要给出一种量化评估的手段，以适应现代科学医疗技术的要求</w:t>
      </w:r>
      <w:del w:id="5" w:author="Windows 用户" w:date="2017-09-06T12:30:00Z">
        <w:r w:rsidRPr="00EF3087" w:rsidDel="000E05FB">
          <w:rPr>
            <w:rFonts w:hint="eastAsia"/>
          </w:rPr>
          <w:delText>，</w:delText>
        </w:r>
      </w:del>
      <w:ins w:id="6" w:author="Windows 用户" w:date="2017-09-06T12:30:00Z">
        <w:r w:rsidR="000E05FB">
          <w:rPr>
            <w:rFonts w:hint="eastAsia"/>
          </w:rPr>
          <w:t>；</w:t>
        </w:r>
      </w:ins>
      <w:r w:rsidRPr="00EF3087">
        <w:rPr>
          <w:rFonts w:hint="eastAsia"/>
        </w:rPr>
        <w:t>另一方面，亟需一种理疗功效评估方法以帮助普通人确定其是否达到了理疗的</w:t>
      </w:r>
      <w:commentRangeStart w:id="7"/>
      <w:r w:rsidRPr="00EF3087">
        <w:rPr>
          <w:rFonts w:hint="eastAsia"/>
        </w:rPr>
        <w:t>目的</w:t>
      </w:r>
      <w:commentRangeEnd w:id="7"/>
      <w:r w:rsidR="000E05FB">
        <w:rPr>
          <w:rStyle w:val="a9"/>
          <w:rFonts w:asciiTheme="minorHAnsi" w:hAnsiTheme="minorHAnsi"/>
        </w:rPr>
        <w:commentReference w:id="7"/>
      </w:r>
      <w:r w:rsidRPr="00EF3087">
        <w:rPr>
          <w:rFonts w:hint="eastAsia"/>
        </w:rPr>
        <w:t>。临床和实验发现皮肤微循环和中医经络的气血理疗密切相关，皮肤微循环直接参与组织、细胞的物质、信息、能量等的传递，这种生理作用与经络理论认为的通经络、行气血极为相似。因此，通过检测人体经络的微循环特性，可以有效地发现同一经络上穴位点的气血变化，从而对理疗效果进行有效的评估。</w:t>
      </w:r>
    </w:p>
    <w:p w:rsidR="00EF3087" w:rsidRPr="00EF3087" w:rsidRDefault="00EF3087" w:rsidP="00316007">
      <w:pPr>
        <w:pStyle w:val="af2"/>
        <w:ind w:left="420" w:firstLine="480"/>
      </w:pPr>
      <w:r w:rsidRPr="00EF3087">
        <w:rPr>
          <w:rFonts w:hint="eastAsia"/>
        </w:rPr>
        <w:t>为了获得更加准确的中医理疗功效检测结果，根据中医经络的气血和人体皮肤微循环密切相关的理论，提出了一种基于激光散斑血流成像的检测方法。对检测过程中由于被测对象身体抖动等因素产生的图像信噪比下降问题进行研究和改进。在理疗实验前通过软管模拟实验对散斑血流成像系统的稳定性和可靠性进行了验证。然后，对</w:t>
      </w:r>
      <w:r w:rsidRPr="00EF3087">
        <w:rPr>
          <w:rFonts w:hint="eastAsia"/>
        </w:rPr>
        <w:t>10</w:t>
      </w:r>
      <w:r w:rsidRPr="00EF3087">
        <w:rPr>
          <w:rFonts w:hint="eastAsia"/>
        </w:rPr>
        <w:t>名健康志愿者的内关穴或外关穴进行艾</w:t>
      </w:r>
      <w:proofErr w:type="gramStart"/>
      <w:r w:rsidRPr="00EF3087">
        <w:rPr>
          <w:rFonts w:hint="eastAsia"/>
        </w:rPr>
        <w:t>灸</w:t>
      </w:r>
      <w:proofErr w:type="gramEnd"/>
      <w:r w:rsidRPr="00EF3087">
        <w:rPr>
          <w:rFonts w:hint="eastAsia"/>
        </w:rPr>
        <w:t>实验，以血流灌注指数为检测指标，对手</w:t>
      </w:r>
      <w:proofErr w:type="gramStart"/>
      <w:r w:rsidRPr="00EF3087">
        <w:rPr>
          <w:rFonts w:hint="eastAsia"/>
        </w:rPr>
        <w:t>部不同</w:t>
      </w:r>
      <w:proofErr w:type="gramEnd"/>
      <w:r w:rsidRPr="00EF3087">
        <w:rPr>
          <w:rFonts w:hint="eastAsia"/>
        </w:rPr>
        <w:t>经络的穴位及非穴位检测点进行检测。实验结果表明艾</w:t>
      </w:r>
      <w:proofErr w:type="gramStart"/>
      <w:r w:rsidRPr="00EF3087">
        <w:rPr>
          <w:rFonts w:hint="eastAsia"/>
        </w:rPr>
        <w:t>灸</w:t>
      </w:r>
      <w:proofErr w:type="gramEnd"/>
      <w:r w:rsidRPr="00EF3087">
        <w:rPr>
          <w:rFonts w:hint="eastAsia"/>
        </w:rPr>
        <w:t>后，在艾</w:t>
      </w:r>
      <w:proofErr w:type="gramStart"/>
      <w:r w:rsidRPr="00EF3087">
        <w:rPr>
          <w:rFonts w:hint="eastAsia"/>
        </w:rPr>
        <w:t>灸</w:t>
      </w:r>
      <w:proofErr w:type="gramEnd"/>
      <w:r w:rsidRPr="00EF3087">
        <w:rPr>
          <w:rFonts w:hint="eastAsia"/>
        </w:rPr>
        <w:t>点所在经络上的穴位检测到的血流灌注指数增加比其它穴位点高</w:t>
      </w:r>
      <w:r w:rsidRPr="00EF3087">
        <w:rPr>
          <w:rFonts w:hint="eastAsia"/>
        </w:rPr>
        <w:t>20%</w:t>
      </w:r>
      <w:r w:rsidRPr="00EF3087">
        <w:rPr>
          <w:rFonts w:hint="eastAsia"/>
        </w:rPr>
        <w:t>，这一结论证实了激光散斑血流成像系统能够对理疗过程中皮肤血流变</w:t>
      </w:r>
      <w:proofErr w:type="gramStart"/>
      <w:r w:rsidRPr="00EF3087">
        <w:rPr>
          <w:rFonts w:hint="eastAsia"/>
        </w:rPr>
        <w:t>化予以</w:t>
      </w:r>
      <w:proofErr w:type="gramEnd"/>
      <w:r w:rsidRPr="00EF3087">
        <w:rPr>
          <w:rFonts w:hint="eastAsia"/>
        </w:rPr>
        <w:t>大视角的成像，此方法在中医理疗功效检测中具有</w:t>
      </w:r>
      <w:commentRangeStart w:id="8"/>
      <w:r w:rsidRPr="00EF3087">
        <w:rPr>
          <w:rFonts w:hint="eastAsia"/>
        </w:rPr>
        <w:t>有效性</w:t>
      </w:r>
      <w:commentRangeEnd w:id="8"/>
      <w:r w:rsidR="0060301E">
        <w:rPr>
          <w:rStyle w:val="a9"/>
          <w:rFonts w:asciiTheme="minorHAnsi" w:hAnsiTheme="minorHAnsi"/>
        </w:rPr>
        <w:commentReference w:id="8"/>
      </w:r>
      <w:r w:rsidRPr="00EF3087">
        <w:rPr>
          <w:rFonts w:hint="eastAsia"/>
        </w:rPr>
        <w:t>。</w:t>
      </w:r>
    </w:p>
    <w:p w:rsidR="00EF3087" w:rsidRDefault="00EF3087" w:rsidP="00DC7B41">
      <w:pPr>
        <w:spacing w:line="400" w:lineRule="exact"/>
        <w:rPr>
          <w:rFonts w:asciiTheme="minorEastAsia" w:hAnsiTheme="minorEastAsia"/>
          <w:sz w:val="24"/>
          <w:szCs w:val="24"/>
        </w:rPr>
      </w:pPr>
    </w:p>
    <w:p w:rsidR="00DC7B41" w:rsidRPr="00EF3087" w:rsidRDefault="00DC7B41" w:rsidP="00316007">
      <w:pPr>
        <w:pStyle w:val="af2"/>
        <w:ind w:firstLine="562"/>
      </w:pPr>
      <w:r w:rsidRPr="00DD7C21">
        <w:rPr>
          <w:rFonts w:cs="Times New Roman"/>
          <w:b/>
          <w:sz w:val="28"/>
          <w:szCs w:val="28"/>
        </w:rPr>
        <w:t>关键词：</w:t>
      </w:r>
      <w:r w:rsidR="00EF3087" w:rsidRPr="00EF3087">
        <w:rPr>
          <w:rFonts w:hint="eastAsia"/>
        </w:rPr>
        <w:t>激光散斑血流成像理疗微循环血流灌注指数</w:t>
      </w:r>
    </w:p>
    <w:p w:rsidR="00DC7B41" w:rsidRDefault="00DC7B41">
      <w:pPr>
        <w:widowControl/>
        <w:jc w:val="left"/>
        <w:rPr>
          <w:rFonts w:ascii="Times New Roman" w:hAnsi="Times New Roman" w:cs="Times New Roman"/>
          <w:b/>
          <w:sz w:val="28"/>
          <w:szCs w:val="28"/>
        </w:rPr>
      </w:pPr>
      <w:r>
        <w:rPr>
          <w:rFonts w:ascii="Times New Roman" w:hAnsi="Times New Roman" w:cs="Times New Roman"/>
          <w:b/>
          <w:sz w:val="28"/>
          <w:szCs w:val="28"/>
        </w:rPr>
        <w:br w:type="page"/>
      </w:r>
    </w:p>
    <w:p w:rsidR="00DC7B41" w:rsidRPr="00B3662F" w:rsidRDefault="00DC7B41" w:rsidP="000E05FB">
      <w:pPr>
        <w:pStyle w:val="ab"/>
        <w:spacing w:before="156"/>
      </w:pPr>
      <w:bookmarkStart w:id="9" w:name="_Toc492044831"/>
      <w:r w:rsidRPr="00B3662F">
        <w:lastRenderedPageBreak/>
        <w:t>A</w:t>
      </w:r>
      <w:r>
        <w:t>BSTRACT</w:t>
      </w:r>
      <w:bookmarkEnd w:id="9"/>
    </w:p>
    <w:p w:rsidR="00EF3087" w:rsidRPr="00EF3087" w:rsidRDefault="00EF3087" w:rsidP="00EF3087">
      <w:pPr>
        <w:spacing w:line="400" w:lineRule="exact"/>
        <w:ind w:firstLineChars="200" w:firstLine="480"/>
        <w:rPr>
          <w:rFonts w:ascii="Times New Roman" w:hAnsi="Times New Roman" w:cs="Times New Roman"/>
          <w:sz w:val="24"/>
          <w:szCs w:val="24"/>
        </w:rPr>
      </w:pPr>
      <w:r w:rsidRPr="00EF3087">
        <w:rPr>
          <w:rFonts w:ascii="Times New Roman" w:hAnsi="Times New Roman" w:cs="Times New Roman"/>
          <w:sz w:val="24"/>
          <w:szCs w:val="24"/>
        </w:rPr>
        <w:t>In recent years, along with acupuncture, cupping, moxibustion and physical therapy of traditional Chinese medicine recognized by more and more countries and accept the urgent need to give a quantitative evaluation method, in order to adapt to the modern medical science and technology requirements, on the other hand, we need a physical therapy efficiency evaluation methods, to help ordinary people to determine whether it has reached the purpose of physiotherapy. Clinical and experimental skin microcirculation and blood meridian therapy is closely related to the skin microcirculation directly involved in the organization, transfer cell material, information, energy, that the physiological function and meridian theory of meridian qi is very similar. Therefore, by detecting the microcirculation characteristics of the meridians of the human body, the changes of Qi and blood on the acupoints of the same meridian can be effectively detected, so as to effectively evaluate the effect of physical therapy.</w:t>
      </w:r>
    </w:p>
    <w:p w:rsidR="00DC7B41" w:rsidRPr="00DD7C21" w:rsidRDefault="00EF3087" w:rsidP="00EF3087">
      <w:pPr>
        <w:spacing w:line="400" w:lineRule="exact"/>
        <w:ind w:firstLineChars="200" w:firstLine="480"/>
        <w:rPr>
          <w:rFonts w:ascii="Times New Roman" w:hAnsi="Times New Roman" w:cs="Times New Roman"/>
          <w:sz w:val="24"/>
          <w:szCs w:val="24"/>
        </w:rPr>
      </w:pPr>
      <w:r w:rsidRPr="00EF3087">
        <w:rPr>
          <w:rFonts w:ascii="Times New Roman" w:hAnsi="Times New Roman" w:cs="Times New Roman"/>
          <w:sz w:val="24"/>
          <w:szCs w:val="24"/>
        </w:rPr>
        <w:t>In order to obtain more accurate results of physical therapy of Chinese medicine, a method based on laser speckle blood flow imaging is put forward according to the theory that the Qi and blood of Chinese meridian and the microcirculation of human skin are closely related. The problem of the decrease of signal-to-noise ratio (SNR) caused by the shaking of the object in the detection process is studied and improved. The stability and reliability of the speckle blood flow imaging system were verified by the simulation experiment of the hose before the physical therapy experiment. Then, moxibustion experiments were conducted on 10 healthy volunteers at Nei Guan or Wai Guan points. The indexes of blood perfusion index and acupoints of different meridians and non acupoints were detected. The experimental results show that after moxibustion, acupuncture points increase than other high 20% in the perfusion index of moxibustion points to the meridian acupoint detection, the results confirmed that the imaging laser speckle imaging system capable of skin blood flow changes during therapy be large angle of view, this method is effective in TCM therapy efficacy detection in.</w:t>
      </w:r>
    </w:p>
    <w:p w:rsidR="00DC7B41" w:rsidRPr="00EF3087" w:rsidRDefault="00DC7B41" w:rsidP="00DC7B41">
      <w:pPr>
        <w:spacing w:line="400" w:lineRule="exact"/>
        <w:rPr>
          <w:rFonts w:ascii="Times New Roman" w:hAnsi="Times New Roman" w:cs="Times New Roman"/>
          <w:sz w:val="24"/>
          <w:szCs w:val="24"/>
        </w:rPr>
      </w:pPr>
      <w:r w:rsidRPr="00B3662F">
        <w:rPr>
          <w:rFonts w:ascii="Times New Roman" w:hAnsi="Times New Roman" w:cs="Times New Roman"/>
          <w:b/>
          <w:sz w:val="28"/>
          <w:szCs w:val="28"/>
        </w:rPr>
        <w:t>Keywords</w:t>
      </w:r>
      <w:r w:rsidRPr="00B3662F">
        <w:rPr>
          <w:rFonts w:ascii="Times New Roman" w:hAnsi="Times New Roman" w:cs="Times New Roman"/>
          <w:b/>
          <w:sz w:val="28"/>
          <w:szCs w:val="28"/>
        </w:rPr>
        <w:t>：</w:t>
      </w:r>
      <w:r w:rsidR="00EF3087" w:rsidRPr="00EF3087">
        <w:rPr>
          <w:rFonts w:ascii="Times New Roman" w:hAnsi="Times New Roman" w:cs="Times New Roman" w:hint="eastAsia"/>
          <w:sz w:val="24"/>
          <w:szCs w:val="24"/>
        </w:rPr>
        <w:t>LSFI P</w:t>
      </w:r>
      <w:r w:rsidR="00EF3087" w:rsidRPr="00EF3087">
        <w:rPr>
          <w:rFonts w:ascii="Times New Roman" w:hAnsi="Times New Roman" w:cs="Times New Roman"/>
          <w:sz w:val="24"/>
          <w:szCs w:val="24"/>
        </w:rPr>
        <w:t>hysic</w:t>
      </w:r>
      <w:r w:rsidR="00EF3087" w:rsidRPr="00EF3087">
        <w:rPr>
          <w:rFonts w:ascii="Times New Roman" w:hAnsi="Times New Roman" w:cs="Times New Roman" w:hint="eastAsia"/>
          <w:sz w:val="24"/>
          <w:szCs w:val="24"/>
        </w:rPr>
        <w:t xml:space="preserve">al </w:t>
      </w:r>
      <w:proofErr w:type="gramStart"/>
      <w:r w:rsidR="00EF3087" w:rsidRPr="00EF3087">
        <w:rPr>
          <w:rFonts w:ascii="Times New Roman" w:hAnsi="Times New Roman" w:cs="Times New Roman" w:hint="eastAsia"/>
          <w:sz w:val="24"/>
          <w:szCs w:val="24"/>
        </w:rPr>
        <w:t>T</w:t>
      </w:r>
      <w:r w:rsidR="00EF3087" w:rsidRPr="00EF3087">
        <w:rPr>
          <w:rFonts w:ascii="Times New Roman" w:hAnsi="Times New Roman" w:cs="Times New Roman"/>
          <w:sz w:val="24"/>
          <w:szCs w:val="24"/>
        </w:rPr>
        <w:t>herapy</w:t>
      </w:r>
      <w:r w:rsidR="00EF3087" w:rsidRPr="00EF3087">
        <w:rPr>
          <w:rFonts w:ascii="Times New Roman" w:hAnsi="Times New Roman" w:cs="Times New Roman" w:hint="eastAsia"/>
          <w:sz w:val="24"/>
          <w:szCs w:val="24"/>
        </w:rPr>
        <w:t xml:space="preserve">  Microcirculation</w:t>
      </w:r>
      <w:proofErr w:type="gramEnd"/>
      <w:r w:rsidR="00EF3087" w:rsidRPr="00EF3087">
        <w:rPr>
          <w:rFonts w:ascii="Times New Roman" w:hAnsi="Times New Roman" w:cs="Times New Roman" w:hint="eastAsia"/>
          <w:sz w:val="24"/>
          <w:szCs w:val="24"/>
        </w:rPr>
        <w:t xml:space="preserve">  P</w:t>
      </w:r>
      <w:r w:rsidR="00EF3087" w:rsidRPr="00EF3087">
        <w:rPr>
          <w:rFonts w:ascii="Times New Roman" w:hAnsi="Times New Roman" w:cs="Times New Roman"/>
          <w:sz w:val="24"/>
          <w:szCs w:val="24"/>
        </w:rPr>
        <w:t>erfusionI</w:t>
      </w:r>
      <w:r w:rsidR="00EF3087" w:rsidRPr="00EF3087">
        <w:rPr>
          <w:rFonts w:ascii="Times New Roman" w:hAnsi="Times New Roman" w:cs="Times New Roman" w:hint="eastAsia"/>
          <w:sz w:val="24"/>
          <w:szCs w:val="24"/>
        </w:rPr>
        <w:t>ndex</w:t>
      </w:r>
    </w:p>
    <w:p w:rsidR="00820DB6" w:rsidRDefault="00DC7B41" w:rsidP="00820DB6">
      <w:pPr>
        <w:pStyle w:val="TOC"/>
        <w:rPr>
          <w:rFonts w:ascii="Times New Roman" w:hAnsi="Times New Roman" w:cs="Times New Roman"/>
          <w:sz w:val="24"/>
          <w:szCs w:val="24"/>
        </w:rPr>
      </w:pPr>
      <w:r w:rsidRPr="00EF3087">
        <w:rPr>
          <w:rFonts w:ascii="Times New Roman" w:hAnsi="Times New Roman" w:cs="Times New Roman"/>
          <w:sz w:val="24"/>
          <w:szCs w:val="24"/>
        </w:rPr>
        <w:br w:type="page"/>
      </w:r>
    </w:p>
    <w:sdt>
      <w:sdtPr>
        <w:rPr>
          <w:rFonts w:asciiTheme="minorHAnsi" w:eastAsiaTheme="minorEastAsia" w:hAnsiTheme="minorHAnsi" w:cstheme="minorBidi"/>
          <w:color w:val="auto"/>
          <w:kern w:val="2"/>
          <w:sz w:val="21"/>
          <w:szCs w:val="22"/>
          <w:lang w:val="zh-CN"/>
        </w:rPr>
        <w:id w:val="1948424853"/>
        <w:docPartObj>
          <w:docPartGallery w:val="Table of Contents"/>
          <w:docPartUnique/>
        </w:docPartObj>
      </w:sdtPr>
      <w:sdtEndPr>
        <w:rPr>
          <w:b/>
          <w:bCs/>
        </w:rPr>
      </w:sdtEndPr>
      <w:sdtContent>
        <w:p w:rsidR="00937D10" w:rsidRPr="00937D10" w:rsidRDefault="00937D10" w:rsidP="00937D10">
          <w:pPr>
            <w:pStyle w:val="TOC"/>
            <w:jc w:val="center"/>
            <w:rPr>
              <w:rStyle w:val="ac"/>
              <w:color w:val="auto"/>
            </w:rPr>
          </w:pPr>
          <w:r w:rsidRPr="00937D10">
            <w:rPr>
              <w:rStyle w:val="ac"/>
              <w:color w:val="auto"/>
            </w:rPr>
            <w:t>目录</w:t>
          </w:r>
        </w:p>
        <w:p w:rsidR="00591C4F" w:rsidRDefault="006079A4">
          <w:pPr>
            <w:pStyle w:val="10"/>
            <w:tabs>
              <w:tab w:val="right" w:leader="dot" w:pos="8296"/>
            </w:tabs>
            <w:rPr>
              <w:noProof/>
            </w:rPr>
          </w:pPr>
          <w:r w:rsidRPr="006079A4">
            <w:fldChar w:fldCharType="begin"/>
          </w:r>
          <w:r w:rsidR="00937D10">
            <w:instrText xml:space="preserve"> TOC \o "1-3" \h \z \u </w:instrText>
          </w:r>
          <w:r w:rsidRPr="006079A4">
            <w:fldChar w:fldCharType="separate"/>
          </w:r>
          <w:hyperlink w:anchor="_Toc492044830" w:history="1">
            <w:r w:rsidR="00591C4F" w:rsidRPr="009262C4">
              <w:rPr>
                <w:rStyle w:val="af1"/>
                <w:noProof/>
              </w:rPr>
              <w:t>摘要</w:t>
            </w:r>
            <w:r w:rsidR="00591C4F">
              <w:rPr>
                <w:noProof/>
                <w:webHidden/>
              </w:rPr>
              <w:tab/>
            </w:r>
            <w:r>
              <w:rPr>
                <w:noProof/>
                <w:webHidden/>
              </w:rPr>
              <w:fldChar w:fldCharType="begin"/>
            </w:r>
            <w:r w:rsidR="00591C4F">
              <w:rPr>
                <w:noProof/>
                <w:webHidden/>
              </w:rPr>
              <w:instrText xml:space="preserve"> PAGEREF _Toc492044830 \h </w:instrText>
            </w:r>
            <w:r>
              <w:rPr>
                <w:noProof/>
                <w:webHidden/>
              </w:rPr>
            </w:r>
            <w:r>
              <w:rPr>
                <w:noProof/>
                <w:webHidden/>
              </w:rPr>
              <w:fldChar w:fldCharType="separate"/>
            </w:r>
            <w:r w:rsidR="00591C4F">
              <w:rPr>
                <w:noProof/>
                <w:webHidden/>
              </w:rPr>
              <w:t>i</w:t>
            </w:r>
            <w:r>
              <w:rPr>
                <w:noProof/>
                <w:webHidden/>
              </w:rPr>
              <w:fldChar w:fldCharType="end"/>
            </w:r>
          </w:hyperlink>
        </w:p>
        <w:p w:rsidR="00591C4F" w:rsidRDefault="006079A4">
          <w:pPr>
            <w:pStyle w:val="10"/>
            <w:tabs>
              <w:tab w:val="right" w:leader="dot" w:pos="8296"/>
            </w:tabs>
            <w:rPr>
              <w:noProof/>
            </w:rPr>
          </w:pPr>
          <w:hyperlink w:anchor="_Toc492044831" w:history="1">
            <w:r w:rsidR="00591C4F" w:rsidRPr="009262C4">
              <w:rPr>
                <w:rStyle w:val="af1"/>
                <w:noProof/>
              </w:rPr>
              <w:t>ABSTRACT</w:t>
            </w:r>
            <w:r w:rsidR="00591C4F">
              <w:rPr>
                <w:noProof/>
                <w:webHidden/>
              </w:rPr>
              <w:tab/>
            </w:r>
            <w:r>
              <w:rPr>
                <w:noProof/>
                <w:webHidden/>
              </w:rPr>
              <w:fldChar w:fldCharType="begin"/>
            </w:r>
            <w:r w:rsidR="00591C4F">
              <w:rPr>
                <w:noProof/>
                <w:webHidden/>
              </w:rPr>
              <w:instrText xml:space="preserve"> PAGEREF _Toc492044831 \h </w:instrText>
            </w:r>
            <w:r>
              <w:rPr>
                <w:noProof/>
                <w:webHidden/>
              </w:rPr>
            </w:r>
            <w:r>
              <w:rPr>
                <w:noProof/>
                <w:webHidden/>
              </w:rPr>
              <w:fldChar w:fldCharType="separate"/>
            </w:r>
            <w:r w:rsidR="00591C4F">
              <w:rPr>
                <w:noProof/>
                <w:webHidden/>
              </w:rPr>
              <w:t>ii</w:t>
            </w:r>
            <w:r>
              <w:rPr>
                <w:noProof/>
                <w:webHidden/>
              </w:rPr>
              <w:fldChar w:fldCharType="end"/>
            </w:r>
          </w:hyperlink>
        </w:p>
        <w:p w:rsidR="00591C4F" w:rsidRDefault="006079A4">
          <w:pPr>
            <w:pStyle w:val="10"/>
            <w:tabs>
              <w:tab w:val="right" w:leader="dot" w:pos="8296"/>
            </w:tabs>
            <w:rPr>
              <w:noProof/>
            </w:rPr>
          </w:pPr>
          <w:hyperlink w:anchor="_Toc492044832" w:history="1">
            <w:r w:rsidR="00591C4F" w:rsidRPr="009262C4">
              <w:rPr>
                <w:rStyle w:val="af1"/>
                <w:noProof/>
              </w:rPr>
              <w:t>第一章绪论</w:t>
            </w:r>
            <w:r w:rsidR="00591C4F">
              <w:rPr>
                <w:noProof/>
                <w:webHidden/>
              </w:rPr>
              <w:tab/>
            </w:r>
            <w:r>
              <w:rPr>
                <w:noProof/>
                <w:webHidden/>
              </w:rPr>
              <w:fldChar w:fldCharType="begin"/>
            </w:r>
            <w:r w:rsidR="00591C4F">
              <w:rPr>
                <w:noProof/>
                <w:webHidden/>
              </w:rPr>
              <w:instrText xml:space="preserve"> PAGEREF _Toc492044832 \h </w:instrText>
            </w:r>
            <w:r>
              <w:rPr>
                <w:noProof/>
                <w:webHidden/>
              </w:rPr>
            </w:r>
            <w:r>
              <w:rPr>
                <w:noProof/>
                <w:webHidden/>
              </w:rPr>
              <w:fldChar w:fldCharType="separate"/>
            </w:r>
            <w:r w:rsidR="00591C4F">
              <w:rPr>
                <w:noProof/>
                <w:webHidden/>
              </w:rPr>
              <w:t>1</w:t>
            </w:r>
            <w:r>
              <w:rPr>
                <w:noProof/>
                <w:webHidden/>
              </w:rPr>
              <w:fldChar w:fldCharType="end"/>
            </w:r>
          </w:hyperlink>
        </w:p>
        <w:p w:rsidR="00591C4F" w:rsidRDefault="006079A4">
          <w:pPr>
            <w:pStyle w:val="21"/>
            <w:tabs>
              <w:tab w:val="right" w:leader="dot" w:pos="8296"/>
            </w:tabs>
            <w:rPr>
              <w:noProof/>
            </w:rPr>
          </w:pPr>
          <w:hyperlink w:anchor="_Toc492044833" w:history="1">
            <w:r w:rsidR="00591C4F" w:rsidRPr="009262C4">
              <w:rPr>
                <w:rStyle w:val="af1"/>
                <w:noProof/>
              </w:rPr>
              <w:t xml:space="preserve">1.1 </w:t>
            </w:r>
            <w:r w:rsidR="00591C4F" w:rsidRPr="009262C4">
              <w:rPr>
                <w:rStyle w:val="af1"/>
                <w:noProof/>
              </w:rPr>
              <w:t>课题背景及研究意义</w:t>
            </w:r>
            <w:r w:rsidR="00591C4F">
              <w:rPr>
                <w:noProof/>
                <w:webHidden/>
              </w:rPr>
              <w:tab/>
            </w:r>
            <w:r>
              <w:rPr>
                <w:noProof/>
                <w:webHidden/>
              </w:rPr>
              <w:fldChar w:fldCharType="begin"/>
            </w:r>
            <w:r w:rsidR="00591C4F">
              <w:rPr>
                <w:noProof/>
                <w:webHidden/>
              </w:rPr>
              <w:instrText xml:space="preserve"> PAGEREF _Toc492044833 \h </w:instrText>
            </w:r>
            <w:r>
              <w:rPr>
                <w:noProof/>
                <w:webHidden/>
              </w:rPr>
            </w:r>
            <w:r>
              <w:rPr>
                <w:noProof/>
                <w:webHidden/>
              </w:rPr>
              <w:fldChar w:fldCharType="separate"/>
            </w:r>
            <w:r w:rsidR="00591C4F">
              <w:rPr>
                <w:noProof/>
                <w:webHidden/>
              </w:rPr>
              <w:t>1</w:t>
            </w:r>
            <w:r>
              <w:rPr>
                <w:noProof/>
                <w:webHidden/>
              </w:rPr>
              <w:fldChar w:fldCharType="end"/>
            </w:r>
          </w:hyperlink>
        </w:p>
        <w:p w:rsidR="00591C4F" w:rsidRDefault="006079A4">
          <w:pPr>
            <w:pStyle w:val="3"/>
            <w:tabs>
              <w:tab w:val="right" w:leader="dot" w:pos="8296"/>
            </w:tabs>
            <w:rPr>
              <w:noProof/>
            </w:rPr>
          </w:pPr>
          <w:hyperlink w:anchor="_Toc492044834" w:history="1">
            <w:r w:rsidR="00591C4F" w:rsidRPr="009262C4">
              <w:rPr>
                <w:rStyle w:val="af1"/>
                <w:noProof/>
              </w:rPr>
              <w:t xml:space="preserve">1.1.1 </w:t>
            </w:r>
            <w:r w:rsidR="00591C4F" w:rsidRPr="009262C4">
              <w:rPr>
                <w:rStyle w:val="af1"/>
                <w:noProof/>
              </w:rPr>
              <w:t>课题背景</w:t>
            </w:r>
            <w:r w:rsidR="00591C4F">
              <w:rPr>
                <w:noProof/>
                <w:webHidden/>
              </w:rPr>
              <w:tab/>
            </w:r>
            <w:r>
              <w:rPr>
                <w:noProof/>
                <w:webHidden/>
              </w:rPr>
              <w:fldChar w:fldCharType="begin"/>
            </w:r>
            <w:r w:rsidR="00591C4F">
              <w:rPr>
                <w:noProof/>
                <w:webHidden/>
              </w:rPr>
              <w:instrText xml:space="preserve"> PAGEREF _Toc492044834 \h </w:instrText>
            </w:r>
            <w:r>
              <w:rPr>
                <w:noProof/>
                <w:webHidden/>
              </w:rPr>
            </w:r>
            <w:r>
              <w:rPr>
                <w:noProof/>
                <w:webHidden/>
              </w:rPr>
              <w:fldChar w:fldCharType="separate"/>
            </w:r>
            <w:r w:rsidR="00591C4F">
              <w:rPr>
                <w:noProof/>
                <w:webHidden/>
              </w:rPr>
              <w:t>1</w:t>
            </w:r>
            <w:r>
              <w:rPr>
                <w:noProof/>
                <w:webHidden/>
              </w:rPr>
              <w:fldChar w:fldCharType="end"/>
            </w:r>
          </w:hyperlink>
        </w:p>
        <w:p w:rsidR="00591C4F" w:rsidRDefault="006079A4">
          <w:pPr>
            <w:pStyle w:val="3"/>
            <w:tabs>
              <w:tab w:val="right" w:leader="dot" w:pos="8296"/>
            </w:tabs>
            <w:rPr>
              <w:noProof/>
            </w:rPr>
          </w:pPr>
          <w:hyperlink w:anchor="_Toc492044835" w:history="1">
            <w:r w:rsidR="00591C4F" w:rsidRPr="009262C4">
              <w:rPr>
                <w:rStyle w:val="af1"/>
                <w:noProof/>
              </w:rPr>
              <w:t xml:space="preserve">1.1.2 </w:t>
            </w:r>
            <w:r w:rsidR="00591C4F" w:rsidRPr="009262C4">
              <w:rPr>
                <w:rStyle w:val="af1"/>
                <w:noProof/>
              </w:rPr>
              <w:t>研究意义</w:t>
            </w:r>
            <w:r w:rsidR="00591C4F">
              <w:rPr>
                <w:noProof/>
                <w:webHidden/>
              </w:rPr>
              <w:tab/>
            </w:r>
            <w:r>
              <w:rPr>
                <w:noProof/>
                <w:webHidden/>
              </w:rPr>
              <w:fldChar w:fldCharType="begin"/>
            </w:r>
            <w:r w:rsidR="00591C4F">
              <w:rPr>
                <w:noProof/>
                <w:webHidden/>
              </w:rPr>
              <w:instrText xml:space="preserve"> PAGEREF _Toc492044835 \h </w:instrText>
            </w:r>
            <w:r>
              <w:rPr>
                <w:noProof/>
                <w:webHidden/>
              </w:rPr>
            </w:r>
            <w:r>
              <w:rPr>
                <w:noProof/>
                <w:webHidden/>
              </w:rPr>
              <w:fldChar w:fldCharType="separate"/>
            </w:r>
            <w:r w:rsidR="00591C4F">
              <w:rPr>
                <w:noProof/>
                <w:webHidden/>
              </w:rPr>
              <w:t>4</w:t>
            </w:r>
            <w:r>
              <w:rPr>
                <w:noProof/>
                <w:webHidden/>
              </w:rPr>
              <w:fldChar w:fldCharType="end"/>
            </w:r>
          </w:hyperlink>
        </w:p>
        <w:p w:rsidR="00591C4F" w:rsidRDefault="006079A4">
          <w:pPr>
            <w:pStyle w:val="21"/>
            <w:tabs>
              <w:tab w:val="right" w:leader="dot" w:pos="8296"/>
            </w:tabs>
            <w:rPr>
              <w:noProof/>
            </w:rPr>
          </w:pPr>
          <w:hyperlink w:anchor="_Toc492044836" w:history="1">
            <w:r w:rsidR="00591C4F" w:rsidRPr="009262C4">
              <w:rPr>
                <w:rStyle w:val="af1"/>
                <w:noProof/>
              </w:rPr>
              <w:t xml:space="preserve">1.2 </w:t>
            </w:r>
            <w:r w:rsidR="00591C4F" w:rsidRPr="009262C4">
              <w:rPr>
                <w:rStyle w:val="af1"/>
                <w:noProof/>
              </w:rPr>
              <w:t>国内外研究现状</w:t>
            </w:r>
            <w:r w:rsidR="00591C4F">
              <w:rPr>
                <w:noProof/>
                <w:webHidden/>
              </w:rPr>
              <w:tab/>
            </w:r>
            <w:r>
              <w:rPr>
                <w:noProof/>
                <w:webHidden/>
              </w:rPr>
              <w:fldChar w:fldCharType="begin"/>
            </w:r>
            <w:r w:rsidR="00591C4F">
              <w:rPr>
                <w:noProof/>
                <w:webHidden/>
              </w:rPr>
              <w:instrText xml:space="preserve"> PAGEREF _Toc492044836 \h </w:instrText>
            </w:r>
            <w:r>
              <w:rPr>
                <w:noProof/>
                <w:webHidden/>
              </w:rPr>
            </w:r>
            <w:r>
              <w:rPr>
                <w:noProof/>
                <w:webHidden/>
              </w:rPr>
              <w:fldChar w:fldCharType="separate"/>
            </w:r>
            <w:r w:rsidR="00591C4F">
              <w:rPr>
                <w:noProof/>
                <w:webHidden/>
              </w:rPr>
              <w:t>4</w:t>
            </w:r>
            <w:r>
              <w:rPr>
                <w:noProof/>
                <w:webHidden/>
              </w:rPr>
              <w:fldChar w:fldCharType="end"/>
            </w:r>
          </w:hyperlink>
        </w:p>
        <w:p w:rsidR="00591C4F" w:rsidRDefault="006079A4">
          <w:pPr>
            <w:pStyle w:val="21"/>
            <w:tabs>
              <w:tab w:val="right" w:leader="dot" w:pos="8296"/>
            </w:tabs>
            <w:rPr>
              <w:noProof/>
            </w:rPr>
          </w:pPr>
          <w:hyperlink w:anchor="_Toc492044837" w:history="1">
            <w:r w:rsidR="00591C4F" w:rsidRPr="009262C4">
              <w:rPr>
                <w:rStyle w:val="af1"/>
                <w:noProof/>
              </w:rPr>
              <w:t xml:space="preserve">1.3 </w:t>
            </w:r>
            <w:r w:rsidR="00591C4F" w:rsidRPr="009262C4">
              <w:rPr>
                <w:rStyle w:val="af1"/>
                <w:noProof/>
              </w:rPr>
              <w:t>研究内容及创新点</w:t>
            </w:r>
            <w:r w:rsidR="00591C4F">
              <w:rPr>
                <w:noProof/>
                <w:webHidden/>
              </w:rPr>
              <w:tab/>
            </w:r>
            <w:r>
              <w:rPr>
                <w:noProof/>
                <w:webHidden/>
              </w:rPr>
              <w:fldChar w:fldCharType="begin"/>
            </w:r>
            <w:r w:rsidR="00591C4F">
              <w:rPr>
                <w:noProof/>
                <w:webHidden/>
              </w:rPr>
              <w:instrText xml:space="preserve"> PAGEREF _Toc492044837 \h </w:instrText>
            </w:r>
            <w:r>
              <w:rPr>
                <w:noProof/>
                <w:webHidden/>
              </w:rPr>
            </w:r>
            <w:r>
              <w:rPr>
                <w:noProof/>
                <w:webHidden/>
              </w:rPr>
              <w:fldChar w:fldCharType="separate"/>
            </w:r>
            <w:r w:rsidR="00591C4F">
              <w:rPr>
                <w:noProof/>
                <w:webHidden/>
              </w:rPr>
              <w:t>5</w:t>
            </w:r>
            <w:r>
              <w:rPr>
                <w:noProof/>
                <w:webHidden/>
              </w:rPr>
              <w:fldChar w:fldCharType="end"/>
            </w:r>
          </w:hyperlink>
        </w:p>
        <w:p w:rsidR="00591C4F" w:rsidRDefault="006079A4">
          <w:pPr>
            <w:pStyle w:val="10"/>
            <w:tabs>
              <w:tab w:val="right" w:leader="dot" w:pos="8296"/>
            </w:tabs>
            <w:rPr>
              <w:noProof/>
            </w:rPr>
          </w:pPr>
          <w:hyperlink w:anchor="_Toc492044838" w:history="1">
            <w:r w:rsidR="00591C4F" w:rsidRPr="009262C4">
              <w:rPr>
                <w:rStyle w:val="af1"/>
                <w:noProof/>
              </w:rPr>
              <w:t>第二章激光散斑成像技术原理</w:t>
            </w:r>
            <w:r w:rsidR="00591C4F">
              <w:rPr>
                <w:noProof/>
                <w:webHidden/>
              </w:rPr>
              <w:tab/>
            </w:r>
            <w:r>
              <w:rPr>
                <w:noProof/>
                <w:webHidden/>
              </w:rPr>
              <w:fldChar w:fldCharType="begin"/>
            </w:r>
            <w:r w:rsidR="00591C4F">
              <w:rPr>
                <w:noProof/>
                <w:webHidden/>
              </w:rPr>
              <w:instrText xml:space="preserve"> PAGEREF _Toc492044838 \h </w:instrText>
            </w:r>
            <w:r>
              <w:rPr>
                <w:noProof/>
                <w:webHidden/>
              </w:rPr>
            </w:r>
            <w:r>
              <w:rPr>
                <w:noProof/>
                <w:webHidden/>
              </w:rPr>
              <w:fldChar w:fldCharType="separate"/>
            </w:r>
            <w:r w:rsidR="00591C4F">
              <w:rPr>
                <w:noProof/>
                <w:webHidden/>
              </w:rPr>
              <w:t>7</w:t>
            </w:r>
            <w:r>
              <w:rPr>
                <w:noProof/>
                <w:webHidden/>
              </w:rPr>
              <w:fldChar w:fldCharType="end"/>
            </w:r>
          </w:hyperlink>
        </w:p>
        <w:p w:rsidR="00591C4F" w:rsidRDefault="006079A4">
          <w:pPr>
            <w:pStyle w:val="21"/>
            <w:tabs>
              <w:tab w:val="right" w:leader="dot" w:pos="8296"/>
            </w:tabs>
            <w:rPr>
              <w:noProof/>
            </w:rPr>
          </w:pPr>
          <w:hyperlink w:anchor="_Toc492044839" w:history="1">
            <w:r w:rsidR="00591C4F" w:rsidRPr="009262C4">
              <w:rPr>
                <w:rStyle w:val="af1"/>
                <w:noProof/>
              </w:rPr>
              <w:t>2.1</w:t>
            </w:r>
            <w:r w:rsidR="00591C4F" w:rsidRPr="009262C4">
              <w:rPr>
                <w:rStyle w:val="af1"/>
                <w:noProof/>
              </w:rPr>
              <w:t>激光散斑现象</w:t>
            </w:r>
            <w:r w:rsidR="00591C4F">
              <w:rPr>
                <w:noProof/>
                <w:webHidden/>
              </w:rPr>
              <w:tab/>
            </w:r>
            <w:r>
              <w:rPr>
                <w:noProof/>
                <w:webHidden/>
              </w:rPr>
              <w:fldChar w:fldCharType="begin"/>
            </w:r>
            <w:r w:rsidR="00591C4F">
              <w:rPr>
                <w:noProof/>
                <w:webHidden/>
              </w:rPr>
              <w:instrText xml:space="preserve"> PAGEREF _Toc492044839 \h </w:instrText>
            </w:r>
            <w:r>
              <w:rPr>
                <w:noProof/>
                <w:webHidden/>
              </w:rPr>
            </w:r>
            <w:r>
              <w:rPr>
                <w:noProof/>
                <w:webHidden/>
              </w:rPr>
              <w:fldChar w:fldCharType="separate"/>
            </w:r>
            <w:r w:rsidR="00591C4F">
              <w:rPr>
                <w:noProof/>
                <w:webHidden/>
              </w:rPr>
              <w:t>7</w:t>
            </w:r>
            <w:r>
              <w:rPr>
                <w:noProof/>
                <w:webHidden/>
              </w:rPr>
              <w:fldChar w:fldCharType="end"/>
            </w:r>
          </w:hyperlink>
        </w:p>
        <w:p w:rsidR="00591C4F" w:rsidRDefault="006079A4">
          <w:pPr>
            <w:pStyle w:val="21"/>
            <w:tabs>
              <w:tab w:val="right" w:leader="dot" w:pos="8296"/>
            </w:tabs>
            <w:rPr>
              <w:noProof/>
            </w:rPr>
          </w:pPr>
          <w:hyperlink w:anchor="_Toc492044840" w:history="1">
            <w:r w:rsidR="00591C4F" w:rsidRPr="009262C4">
              <w:rPr>
                <w:rStyle w:val="af1"/>
                <w:noProof/>
              </w:rPr>
              <w:t xml:space="preserve">2.2 </w:t>
            </w:r>
            <w:r w:rsidR="00591C4F" w:rsidRPr="009262C4">
              <w:rPr>
                <w:rStyle w:val="af1"/>
                <w:noProof/>
              </w:rPr>
              <w:t>激光散斑血流成像技术原理</w:t>
            </w:r>
            <w:r w:rsidR="00591C4F">
              <w:rPr>
                <w:noProof/>
                <w:webHidden/>
              </w:rPr>
              <w:tab/>
            </w:r>
            <w:r>
              <w:rPr>
                <w:noProof/>
                <w:webHidden/>
              </w:rPr>
              <w:fldChar w:fldCharType="begin"/>
            </w:r>
            <w:r w:rsidR="00591C4F">
              <w:rPr>
                <w:noProof/>
                <w:webHidden/>
              </w:rPr>
              <w:instrText xml:space="preserve"> PAGEREF _Toc492044840 \h </w:instrText>
            </w:r>
            <w:r>
              <w:rPr>
                <w:noProof/>
                <w:webHidden/>
              </w:rPr>
            </w:r>
            <w:r>
              <w:rPr>
                <w:noProof/>
                <w:webHidden/>
              </w:rPr>
              <w:fldChar w:fldCharType="separate"/>
            </w:r>
            <w:r w:rsidR="00591C4F">
              <w:rPr>
                <w:noProof/>
                <w:webHidden/>
              </w:rPr>
              <w:t>8</w:t>
            </w:r>
            <w:r>
              <w:rPr>
                <w:noProof/>
                <w:webHidden/>
              </w:rPr>
              <w:fldChar w:fldCharType="end"/>
            </w:r>
          </w:hyperlink>
        </w:p>
        <w:p w:rsidR="00591C4F" w:rsidRDefault="006079A4">
          <w:pPr>
            <w:pStyle w:val="21"/>
            <w:tabs>
              <w:tab w:val="right" w:leader="dot" w:pos="8296"/>
            </w:tabs>
            <w:rPr>
              <w:noProof/>
            </w:rPr>
          </w:pPr>
          <w:hyperlink w:anchor="_Toc492044841" w:history="1">
            <w:r w:rsidR="00591C4F" w:rsidRPr="009262C4">
              <w:rPr>
                <w:rStyle w:val="af1"/>
                <w:noProof/>
              </w:rPr>
              <w:t xml:space="preserve">2.3 </w:t>
            </w:r>
            <w:r w:rsidR="00591C4F" w:rsidRPr="009262C4">
              <w:rPr>
                <w:rStyle w:val="af1"/>
                <w:noProof/>
              </w:rPr>
              <w:t>散斑对比度分析方法</w:t>
            </w:r>
            <w:r w:rsidR="00591C4F">
              <w:rPr>
                <w:noProof/>
                <w:webHidden/>
              </w:rPr>
              <w:tab/>
            </w:r>
            <w:r>
              <w:rPr>
                <w:noProof/>
                <w:webHidden/>
              </w:rPr>
              <w:fldChar w:fldCharType="begin"/>
            </w:r>
            <w:r w:rsidR="00591C4F">
              <w:rPr>
                <w:noProof/>
                <w:webHidden/>
              </w:rPr>
              <w:instrText xml:space="preserve"> PAGEREF _Toc492044841 \h </w:instrText>
            </w:r>
            <w:r>
              <w:rPr>
                <w:noProof/>
                <w:webHidden/>
              </w:rPr>
            </w:r>
            <w:r>
              <w:rPr>
                <w:noProof/>
                <w:webHidden/>
              </w:rPr>
              <w:fldChar w:fldCharType="separate"/>
            </w:r>
            <w:r w:rsidR="00591C4F">
              <w:rPr>
                <w:noProof/>
                <w:webHidden/>
              </w:rPr>
              <w:t>11</w:t>
            </w:r>
            <w:r>
              <w:rPr>
                <w:noProof/>
                <w:webHidden/>
              </w:rPr>
              <w:fldChar w:fldCharType="end"/>
            </w:r>
          </w:hyperlink>
        </w:p>
        <w:p w:rsidR="00591C4F" w:rsidRDefault="006079A4">
          <w:pPr>
            <w:pStyle w:val="21"/>
            <w:tabs>
              <w:tab w:val="right" w:leader="dot" w:pos="8296"/>
            </w:tabs>
            <w:rPr>
              <w:noProof/>
            </w:rPr>
          </w:pPr>
          <w:hyperlink w:anchor="_Toc492044842" w:history="1">
            <w:r w:rsidR="00591C4F" w:rsidRPr="009262C4">
              <w:rPr>
                <w:rStyle w:val="af1"/>
                <w:noProof/>
              </w:rPr>
              <w:t xml:space="preserve">2.4 </w:t>
            </w:r>
            <w:r w:rsidR="00591C4F" w:rsidRPr="009262C4">
              <w:rPr>
                <w:rStyle w:val="af1"/>
                <w:noProof/>
              </w:rPr>
              <w:t>本章小结</w:t>
            </w:r>
            <w:r w:rsidR="00591C4F">
              <w:rPr>
                <w:noProof/>
                <w:webHidden/>
              </w:rPr>
              <w:tab/>
            </w:r>
            <w:r>
              <w:rPr>
                <w:noProof/>
                <w:webHidden/>
              </w:rPr>
              <w:fldChar w:fldCharType="begin"/>
            </w:r>
            <w:r w:rsidR="00591C4F">
              <w:rPr>
                <w:noProof/>
                <w:webHidden/>
              </w:rPr>
              <w:instrText xml:space="preserve"> PAGEREF _Toc492044842 \h </w:instrText>
            </w:r>
            <w:r>
              <w:rPr>
                <w:noProof/>
                <w:webHidden/>
              </w:rPr>
            </w:r>
            <w:r>
              <w:rPr>
                <w:noProof/>
                <w:webHidden/>
              </w:rPr>
              <w:fldChar w:fldCharType="separate"/>
            </w:r>
            <w:r w:rsidR="00591C4F">
              <w:rPr>
                <w:noProof/>
                <w:webHidden/>
              </w:rPr>
              <w:t>12</w:t>
            </w:r>
            <w:r>
              <w:rPr>
                <w:noProof/>
                <w:webHidden/>
              </w:rPr>
              <w:fldChar w:fldCharType="end"/>
            </w:r>
          </w:hyperlink>
        </w:p>
        <w:p w:rsidR="00591C4F" w:rsidRDefault="006079A4">
          <w:pPr>
            <w:pStyle w:val="10"/>
            <w:tabs>
              <w:tab w:val="right" w:leader="dot" w:pos="8296"/>
            </w:tabs>
            <w:rPr>
              <w:noProof/>
            </w:rPr>
          </w:pPr>
          <w:hyperlink w:anchor="_Toc492044843" w:history="1">
            <w:r w:rsidR="00591C4F" w:rsidRPr="009262C4">
              <w:rPr>
                <w:rStyle w:val="af1"/>
                <w:noProof/>
              </w:rPr>
              <w:t>第三章理疗功效检测系统的搭建和校验</w:t>
            </w:r>
            <w:r w:rsidR="00591C4F">
              <w:rPr>
                <w:noProof/>
                <w:webHidden/>
              </w:rPr>
              <w:tab/>
            </w:r>
            <w:r>
              <w:rPr>
                <w:noProof/>
                <w:webHidden/>
              </w:rPr>
              <w:fldChar w:fldCharType="begin"/>
            </w:r>
            <w:r w:rsidR="00591C4F">
              <w:rPr>
                <w:noProof/>
                <w:webHidden/>
              </w:rPr>
              <w:instrText xml:space="preserve"> PAGEREF _Toc492044843 \h </w:instrText>
            </w:r>
            <w:r>
              <w:rPr>
                <w:noProof/>
                <w:webHidden/>
              </w:rPr>
            </w:r>
            <w:r>
              <w:rPr>
                <w:noProof/>
                <w:webHidden/>
              </w:rPr>
              <w:fldChar w:fldCharType="separate"/>
            </w:r>
            <w:r w:rsidR="00591C4F">
              <w:rPr>
                <w:noProof/>
                <w:webHidden/>
              </w:rPr>
              <w:t>13</w:t>
            </w:r>
            <w:r>
              <w:rPr>
                <w:noProof/>
                <w:webHidden/>
              </w:rPr>
              <w:fldChar w:fldCharType="end"/>
            </w:r>
          </w:hyperlink>
        </w:p>
        <w:p w:rsidR="00591C4F" w:rsidRDefault="006079A4">
          <w:pPr>
            <w:pStyle w:val="21"/>
            <w:tabs>
              <w:tab w:val="right" w:leader="dot" w:pos="8296"/>
            </w:tabs>
            <w:rPr>
              <w:noProof/>
            </w:rPr>
          </w:pPr>
          <w:hyperlink w:anchor="_Toc492044844" w:history="1">
            <w:r w:rsidR="00591C4F" w:rsidRPr="009262C4">
              <w:rPr>
                <w:rStyle w:val="af1"/>
                <w:noProof/>
              </w:rPr>
              <w:t xml:space="preserve">3.1 </w:t>
            </w:r>
            <w:r w:rsidR="00591C4F" w:rsidRPr="009262C4">
              <w:rPr>
                <w:rStyle w:val="af1"/>
                <w:noProof/>
              </w:rPr>
              <w:t>理疗功效检测系统设计总体框架</w:t>
            </w:r>
            <w:r w:rsidR="00591C4F">
              <w:rPr>
                <w:noProof/>
                <w:webHidden/>
              </w:rPr>
              <w:tab/>
            </w:r>
            <w:r>
              <w:rPr>
                <w:noProof/>
                <w:webHidden/>
              </w:rPr>
              <w:fldChar w:fldCharType="begin"/>
            </w:r>
            <w:r w:rsidR="00591C4F">
              <w:rPr>
                <w:noProof/>
                <w:webHidden/>
              </w:rPr>
              <w:instrText xml:space="preserve"> PAGEREF _Toc492044844 \h </w:instrText>
            </w:r>
            <w:r>
              <w:rPr>
                <w:noProof/>
                <w:webHidden/>
              </w:rPr>
            </w:r>
            <w:r>
              <w:rPr>
                <w:noProof/>
                <w:webHidden/>
              </w:rPr>
              <w:fldChar w:fldCharType="separate"/>
            </w:r>
            <w:r w:rsidR="00591C4F">
              <w:rPr>
                <w:noProof/>
                <w:webHidden/>
              </w:rPr>
              <w:t>13</w:t>
            </w:r>
            <w:r>
              <w:rPr>
                <w:noProof/>
                <w:webHidden/>
              </w:rPr>
              <w:fldChar w:fldCharType="end"/>
            </w:r>
          </w:hyperlink>
        </w:p>
        <w:p w:rsidR="00591C4F" w:rsidRDefault="006079A4">
          <w:pPr>
            <w:pStyle w:val="21"/>
            <w:tabs>
              <w:tab w:val="right" w:leader="dot" w:pos="8296"/>
            </w:tabs>
            <w:rPr>
              <w:noProof/>
            </w:rPr>
          </w:pPr>
          <w:hyperlink w:anchor="_Toc492044845" w:history="1">
            <w:r w:rsidR="00591C4F" w:rsidRPr="009262C4">
              <w:rPr>
                <w:rStyle w:val="af1"/>
                <w:noProof/>
              </w:rPr>
              <w:t>3.2</w:t>
            </w:r>
            <w:r w:rsidR="00591C4F" w:rsidRPr="009262C4">
              <w:rPr>
                <w:rStyle w:val="af1"/>
                <w:noProof/>
              </w:rPr>
              <w:t>系统硬件设计</w:t>
            </w:r>
            <w:r w:rsidR="00591C4F">
              <w:rPr>
                <w:noProof/>
                <w:webHidden/>
              </w:rPr>
              <w:tab/>
            </w:r>
            <w:r>
              <w:rPr>
                <w:noProof/>
                <w:webHidden/>
              </w:rPr>
              <w:fldChar w:fldCharType="begin"/>
            </w:r>
            <w:r w:rsidR="00591C4F">
              <w:rPr>
                <w:noProof/>
                <w:webHidden/>
              </w:rPr>
              <w:instrText xml:space="preserve"> PAGEREF _Toc492044845 \h </w:instrText>
            </w:r>
            <w:r>
              <w:rPr>
                <w:noProof/>
                <w:webHidden/>
              </w:rPr>
            </w:r>
            <w:r>
              <w:rPr>
                <w:noProof/>
                <w:webHidden/>
              </w:rPr>
              <w:fldChar w:fldCharType="separate"/>
            </w:r>
            <w:r w:rsidR="00591C4F">
              <w:rPr>
                <w:noProof/>
                <w:webHidden/>
              </w:rPr>
              <w:t>13</w:t>
            </w:r>
            <w:r>
              <w:rPr>
                <w:noProof/>
                <w:webHidden/>
              </w:rPr>
              <w:fldChar w:fldCharType="end"/>
            </w:r>
          </w:hyperlink>
        </w:p>
        <w:p w:rsidR="00591C4F" w:rsidRDefault="006079A4">
          <w:pPr>
            <w:pStyle w:val="3"/>
            <w:tabs>
              <w:tab w:val="right" w:leader="dot" w:pos="8296"/>
            </w:tabs>
            <w:rPr>
              <w:noProof/>
            </w:rPr>
          </w:pPr>
          <w:hyperlink w:anchor="_Toc492044846" w:history="1">
            <w:r w:rsidR="00591C4F" w:rsidRPr="009262C4">
              <w:rPr>
                <w:rStyle w:val="af1"/>
                <w:noProof/>
              </w:rPr>
              <w:t xml:space="preserve">3.2.1 </w:t>
            </w:r>
            <w:r w:rsidR="00591C4F" w:rsidRPr="009262C4">
              <w:rPr>
                <w:rStyle w:val="af1"/>
                <w:noProof/>
              </w:rPr>
              <w:t>激光光源</w:t>
            </w:r>
            <w:r w:rsidR="00591C4F">
              <w:rPr>
                <w:noProof/>
                <w:webHidden/>
              </w:rPr>
              <w:tab/>
            </w:r>
            <w:r>
              <w:rPr>
                <w:noProof/>
                <w:webHidden/>
              </w:rPr>
              <w:fldChar w:fldCharType="begin"/>
            </w:r>
            <w:r w:rsidR="00591C4F">
              <w:rPr>
                <w:noProof/>
                <w:webHidden/>
              </w:rPr>
              <w:instrText xml:space="preserve"> PAGEREF _Toc492044846 \h </w:instrText>
            </w:r>
            <w:r>
              <w:rPr>
                <w:noProof/>
                <w:webHidden/>
              </w:rPr>
            </w:r>
            <w:r>
              <w:rPr>
                <w:noProof/>
                <w:webHidden/>
              </w:rPr>
              <w:fldChar w:fldCharType="separate"/>
            </w:r>
            <w:r w:rsidR="00591C4F">
              <w:rPr>
                <w:noProof/>
                <w:webHidden/>
              </w:rPr>
              <w:t>15</w:t>
            </w:r>
            <w:r>
              <w:rPr>
                <w:noProof/>
                <w:webHidden/>
              </w:rPr>
              <w:fldChar w:fldCharType="end"/>
            </w:r>
          </w:hyperlink>
        </w:p>
        <w:p w:rsidR="00591C4F" w:rsidRDefault="006079A4">
          <w:pPr>
            <w:pStyle w:val="3"/>
            <w:tabs>
              <w:tab w:val="right" w:leader="dot" w:pos="8296"/>
            </w:tabs>
            <w:rPr>
              <w:noProof/>
            </w:rPr>
          </w:pPr>
          <w:hyperlink w:anchor="_Toc492044847" w:history="1">
            <w:r w:rsidR="00591C4F" w:rsidRPr="009262C4">
              <w:rPr>
                <w:rStyle w:val="af1"/>
                <w:noProof/>
              </w:rPr>
              <w:t>3.2.2 CCD</w:t>
            </w:r>
            <w:r w:rsidR="00591C4F" w:rsidRPr="009262C4">
              <w:rPr>
                <w:rStyle w:val="af1"/>
                <w:noProof/>
              </w:rPr>
              <w:t>相机</w:t>
            </w:r>
            <w:r w:rsidR="00591C4F">
              <w:rPr>
                <w:noProof/>
                <w:webHidden/>
              </w:rPr>
              <w:tab/>
            </w:r>
            <w:r>
              <w:rPr>
                <w:noProof/>
                <w:webHidden/>
              </w:rPr>
              <w:fldChar w:fldCharType="begin"/>
            </w:r>
            <w:r w:rsidR="00591C4F">
              <w:rPr>
                <w:noProof/>
                <w:webHidden/>
              </w:rPr>
              <w:instrText xml:space="preserve"> PAGEREF _Toc492044847 \h </w:instrText>
            </w:r>
            <w:r>
              <w:rPr>
                <w:noProof/>
                <w:webHidden/>
              </w:rPr>
            </w:r>
            <w:r>
              <w:rPr>
                <w:noProof/>
                <w:webHidden/>
              </w:rPr>
              <w:fldChar w:fldCharType="separate"/>
            </w:r>
            <w:r w:rsidR="00591C4F">
              <w:rPr>
                <w:noProof/>
                <w:webHidden/>
              </w:rPr>
              <w:t>16</w:t>
            </w:r>
            <w:r>
              <w:rPr>
                <w:noProof/>
                <w:webHidden/>
              </w:rPr>
              <w:fldChar w:fldCharType="end"/>
            </w:r>
          </w:hyperlink>
        </w:p>
        <w:p w:rsidR="00591C4F" w:rsidRDefault="006079A4">
          <w:pPr>
            <w:pStyle w:val="21"/>
            <w:tabs>
              <w:tab w:val="right" w:leader="dot" w:pos="8296"/>
            </w:tabs>
            <w:rPr>
              <w:noProof/>
            </w:rPr>
          </w:pPr>
          <w:hyperlink w:anchor="_Toc492044848" w:history="1">
            <w:r w:rsidR="00591C4F" w:rsidRPr="009262C4">
              <w:rPr>
                <w:rStyle w:val="af1"/>
                <w:noProof/>
              </w:rPr>
              <w:t>3.3</w:t>
            </w:r>
            <w:r w:rsidR="00591C4F" w:rsidRPr="009262C4">
              <w:rPr>
                <w:rStyle w:val="af1"/>
                <w:noProof/>
              </w:rPr>
              <w:t>系统软件设计</w:t>
            </w:r>
            <w:r w:rsidR="00591C4F">
              <w:rPr>
                <w:noProof/>
                <w:webHidden/>
              </w:rPr>
              <w:tab/>
            </w:r>
            <w:r>
              <w:rPr>
                <w:noProof/>
                <w:webHidden/>
              </w:rPr>
              <w:fldChar w:fldCharType="begin"/>
            </w:r>
            <w:r w:rsidR="00591C4F">
              <w:rPr>
                <w:noProof/>
                <w:webHidden/>
              </w:rPr>
              <w:instrText xml:space="preserve"> PAGEREF _Toc492044848 \h </w:instrText>
            </w:r>
            <w:r>
              <w:rPr>
                <w:noProof/>
                <w:webHidden/>
              </w:rPr>
            </w:r>
            <w:r>
              <w:rPr>
                <w:noProof/>
                <w:webHidden/>
              </w:rPr>
              <w:fldChar w:fldCharType="separate"/>
            </w:r>
            <w:r w:rsidR="00591C4F">
              <w:rPr>
                <w:noProof/>
                <w:webHidden/>
              </w:rPr>
              <w:t>18</w:t>
            </w:r>
            <w:r>
              <w:rPr>
                <w:noProof/>
                <w:webHidden/>
              </w:rPr>
              <w:fldChar w:fldCharType="end"/>
            </w:r>
          </w:hyperlink>
        </w:p>
        <w:p w:rsidR="00591C4F" w:rsidRDefault="006079A4">
          <w:pPr>
            <w:pStyle w:val="3"/>
            <w:tabs>
              <w:tab w:val="right" w:leader="dot" w:pos="8296"/>
            </w:tabs>
            <w:rPr>
              <w:noProof/>
            </w:rPr>
          </w:pPr>
          <w:hyperlink w:anchor="_Toc492044849" w:history="1">
            <w:r w:rsidR="00591C4F" w:rsidRPr="009262C4">
              <w:rPr>
                <w:rStyle w:val="af1"/>
                <w:noProof/>
              </w:rPr>
              <w:t>3.3.1 LabVIEW</w:t>
            </w:r>
            <w:r w:rsidR="00591C4F" w:rsidRPr="009262C4">
              <w:rPr>
                <w:rStyle w:val="af1"/>
                <w:noProof/>
              </w:rPr>
              <w:t>程序</w:t>
            </w:r>
            <w:r w:rsidR="00591C4F">
              <w:rPr>
                <w:noProof/>
                <w:webHidden/>
              </w:rPr>
              <w:tab/>
            </w:r>
            <w:r>
              <w:rPr>
                <w:noProof/>
                <w:webHidden/>
              </w:rPr>
              <w:fldChar w:fldCharType="begin"/>
            </w:r>
            <w:r w:rsidR="00591C4F">
              <w:rPr>
                <w:noProof/>
                <w:webHidden/>
              </w:rPr>
              <w:instrText xml:space="preserve"> PAGEREF _Toc492044849 \h </w:instrText>
            </w:r>
            <w:r>
              <w:rPr>
                <w:noProof/>
                <w:webHidden/>
              </w:rPr>
            </w:r>
            <w:r>
              <w:rPr>
                <w:noProof/>
                <w:webHidden/>
              </w:rPr>
              <w:fldChar w:fldCharType="separate"/>
            </w:r>
            <w:r w:rsidR="00591C4F">
              <w:rPr>
                <w:noProof/>
                <w:webHidden/>
              </w:rPr>
              <w:t>19</w:t>
            </w:r>
            <w:r>
              <w:rPr>
                <w:noProof/>
                <w:webHidden/>
              </w:rPr>
              <w:fldChar w:fldCharType="end"/>
            </w:r>
          </w:hyperlink>
        </w:p>
        <w:p w:rsidR="00591C4F" w:rsidRDefault="006079A4">
          <w:pPr>
            <w:pStyle w:val="3"/>
            <w:tabs>
              <w:tab w:val="right" w:leader="dot" w:pos="8296"/>
            </w:tabs>
            <w:rPr>
              <w:noProof/>
            </w:rPr>
          </w:pPr>
          <w:hyperlink w:anchor="_Toc492044850" w:history="1">
            <w:r w:rsidR="00591C4F" w:rsidRPr="009262C4">
              <w:rPr>
                <w:rStyle w:val="af1"/>
                <w:noProof/>
              </w:rPr>
              <w:t>3.3.2 MATLAB</w:t>
            </w:r>
            <w:r w:rsidR="00591C4F" w:rsidRPr="009262C4">
              <w:rPr>
                <w:rStyle w:val="af1"/>
                <w:noProof/>
              </w:rPr>
              <w:t>程序</w:t>
            </w:r>
            <w:r w:rsidR="00591C4F">
              <w:rPr>
                <w:noProof/>
                <w:webHidden/>
              </w:rPr>
              <w:tab/>
            </w:r>
            <w:r>
              <w:rPr>
                <w:noProof/>
                <w:webHidden/>
              </w:rPr>
              <w:fldChar w:fldCharType="begin"/>
            </w:r>
            <w:r w:rsidR="00591C4F">
              <w:rPr>
                <w:noProof/>
                <w:webHidden/>
              </w:rPr>
              <w:instrText xml:space="preserve"> PAGEREF _Toc492044850 \h </w:instrText>
            </w:r>
            <w:r>
              <w:rPr>
                <w:noProof/>
                <w:webHidden/>
              </w:rPr>
            </w:r>
            <w:r>
              <w:rPr>
                <w:noProof/>
                <w:webHidden/>
              </w:rPr>
              <w:fldChar w:fldCharType="separate"/>
            </w:r>
            <w:r w:rsidR="00591C4F">
              <w:rPr>
                <w:noProof/>
                <w:webHidden/>
              </w:rPr>
              <w:t>21</w:t>
            </w:r>
            <w:r>
              <w:rPr>
                <w:noProof/>
                <w:webHidden/>
              </w:rPr>
              <w:fldChar w:fldCharType="end"/>
            </w:r>
          </w:hyperlink>
        </w:p>
        <w:p w:rsidR="00591C4F" w:rsidRDefault="006079A4">
          <w:pPr>
            <w:pStyle w:val="21"/>
            <w:tabs>
              <w:tab w:val="right" w:leader="dot" w:pos="8296"/>
            </w:tabs>
            <w:rPr>
              <w:noProof/>
            </w:rPr>
          </w:pPr>
          <w:hyperlink w:anchor="_Toc492044851" w:history="1">
            <w:r w:rsidR="00591C4F" w:rsidRPr="009262C4">
              <w:rPr>
                <w:rStyle w:val="af1"/>
                <w:noProof/>
              </w:rPr>
              <w:t>3.4</w:t>
            </w:r>
            <w:r w:rsidR="00591C4F" w:rsidRPr="009262C4">
              <w:rPr>
                <w:rStyle w:val="af1"/>
                <w:noProof/>
              </w:rPr>
              <w:t>软管模拟实验</w:t>
            </w:r>
            <w:r w:rsidR="00591C4F">
              <w:rPr>
                <w:noProof/>
                <w:webHidden/>
              </w:rPr>
              <w:tab/>
            </w:r>
            <w:r>
              <w:rPr>
                <w:noProof/>
                <w:webHidden/>
              </w:rPr>
              <w:fldChar w:fldCharType="begin"/>
            </w:r>
            <w:r w:rsidR="00591C4F">
              <w:rPr>
                <w:noProof/>
                <w:webHidden/>
              </w:rPr>
              <w:instrText xml:space="preserve"> PAGEREF _Toc492044851 \h </w:instrText>
            </w:r>
            <w:r>
              <w:rPr>
                <w:noProof/>
                <w:webHidden/>
              </w:rPr>
            </w:r>
            <w:r>
              <w:rPr>
                <w:noProof/>
                <w:webHidden/>
              </w:rPr>
              <w:fldChar w:fldCharType="separate"/>
            </w:r>
            <w:r w:rsidR="00591C4F">
              <w:rPr>
                <w:noProof/>
                <w:webHidden/>
              </w:rPr>
              <w:t>22</w:t>
            </w:r>
            <w:r>
              <w:rPr>
                <w:noProof/>
                <w:webHidden/>
              </w:rPr>
              <w:fldChar w:fldCharType="end"/>
            </w:r>
          </w:hyperlink>
        </w:p>
        <w:p w:rsidR="00591C4F" w:rsidRDefault="006079A4">
          <w:pPr>
            <w:pStyle w:val="21"/>
            <w:tabs>
              <w:tab w:val="right" w:leader="dot" w:pos="8296"/>
            </w:tabs>
            <w:rPr>
              <w:noProof/>
            </w:rPr>
          </w:pPr>
          <w:hyperlink w:anchor="_Toc492044852" w:history="1">
            <w:r w:rsidR="00591C4F" w:rsidRPr="009262C4">
              <w:rPr>
                <w:rStyle w:val="af1"/>
                <w:noProof/>
              </w:rPr>
              <w:t xml:space="preserve">3.4 </w:t>
            </w:r>
            <w:r w:rsidR="00591C4F" w:rsidRPr="009262C4">
              <w:rPr>
                <w:rStyle w:val="af1"/>
                <w:noProof/>
              </w:rPr>
              <w:t>本章小结</w:t>
            </w:r>
            <w:r w:rsidR="00591C4F">
              <w:rPr>
                <w:noProof/>
                <w:webHidden/>
              </w:rPr>
              <w:tab/>
            </w:r>
            <w:r>
              <w:rPr>
                <w:noProof/>
                <w:webHidden/>
              </w:rPr>
              <w:fldChar w:fldCharType="begin"/>
            </w:r>
            <w:r w:rsidR="00591C4F">
              <w:rPr>
                <w:noProof/>
                <w:webHidden/>
              </w:rPr>
              <w:instrText xml:space="preserve"> PAGEREF _Toc492044852 \h </w:instrText>
            </w:r>
            <w:r>
              <w:rPr>
                <w:noProof/>
                <w:webHidden/>
              </w:rPr>
            </w:r>
            <w:r>
              <w:rPr>
                <w:noProof/>
                <w:webHidden/>
              </w:rPr>
              <w:fldChar w:fldCharType="separate"/>
            </w:r>
            <w:r w:rsidR="00591C4F">
              <w:rPr>
                <w:noProof/>
                <w:webHidden/>
              </w:rPr>
              <w:t>25</w:t>
            </w:r>
            <w:r>
              <w:rPr>
                <w:noProof/>
                <w:webHidden/>
              </w:rPr>
              <w:fldChar w:fldCharType="end"/>
            </w:r>
          </w:hyperlink>
        </w:p>
        <w:p w:rsidR="00591C4F" w:rsidRDefault="006079A4">
          <w:pPr>
            <w:pStyle w:val="10"/>
            <w:tabs>
              <w:tab w:val="right" w:leader="dot" w:pos="8296"/>
            </w:tabs>
            <w:rPr>
              <w:noProof/>
            </w:rPr>
          </w:pPr>
          <w:hyperlink w:anchor="_Toc492044853" w:history="1">
            <w:r w:rsidR="00591C4F" w:rsidRPr="009262C4">
              <w:rPr>
                <w:rStyle w:val="af1"/>
                <w:noProof/>
              </w:rPr>
              <w:t>第四章抖动噪声消除</w:t>
            </w:r>
            <w:r w:rsidR="00591C4F">
              <w:rPr>
                <w:noProof/>
                <w:webHidden/>
              </w:rPr>
              <w:tab/>
            </w:r>
            <w:r>
              <w:rPr>
                <w:noProof/>
                <w:webHidden/>
              </w:rPr>
              <w:fldChar w:fldCharType="begin"/>
            </w:r>
            <w:r w:rsidR="00591C4F">
              <w:rPr>
                <w:noProof/>
                <w:webHidden/>
              </w:rPr>
              <w:instrText xml:space="preserve"> PAGEREF _Toc492044853 \h </w:instrText>
            </w:r>
            <w:r>
              <w:rPr>
                <w:noProof/>
                <w:webHidden/>
              </w:rPr>
            </w:r>
            <w:r>
              <w:rPr>
                <w:noProof/>
                <w:webHidden/>
              </w:rPr>
              <w:fldChar w:fldCharType="separate"/>
            </w:r>
            <w:r w:rsidR="00591C4F">
              <w:rPr>
                <w:noProof/>
                <w:webHidden/>
              </w:rPr>
              <w:t>27</w:t>
            </w:r>
            <w:r>
              <w:rPr>
                <w:noProof/>
                <w:webHidden/>
              </w:rPr>
              <w:fldChar w:fldCharType="end"/>
            </w:r>
          </w:hyperlink>
        </w:p>
        <w:p w:rsidR="00591C4F" w:rsidRDefault="006079A4">
          <w:pPr>
            <w:pStyle w:val="21"/>
            <w:tabs>
              <w:tab w:val="right" w:leader="dot" w:pos="8296"/>
            </w:tabs>
            <w:rPr>
              <w:noProof/>
            </w:rPr>
          </w:pPr>
          <w:hyperlink w:anchor="_Toc492044854" w:history="1">
            <w:r w:rsidR="00591C4F" w:rsidRPr="009262C4">
              <w:rPr>
                <w:rStyle w:val="af1"/>
                <w:noProof/>
              </w:rPr>
              <w:t xml:space="preserve">4.1 </w:t>
            </w:r>
            <w:r w:rsidR="00591C4F" w:rsidRPr="009262C4">
              <w:rPr>
                <w:rStyle w:val="af1"/>
                <w:noProof/>
              </w:rPr>
              <w:t>引言</w:t>
            </w:r>
            <w:r w:rsidR="00591C4F">
              <w:rPr>
                <w:noProof/>
                <w:webHidden/>
              </w:rPr>
              <w:tab/>
            </w:r>
            <w:r>
              <w:rPr>
                <w:noProof/>
                <w:webHidden/>
              </w:rPr>
              <w:fldChar w:fldCharType="begin"/>
            </w:r>
            <w:r w:rsidR="00591C4F">
              <w:rPr>
                <w:noProof/>
                <w:webHidden/>
              </w:rPr>
              <w:instrText xml:space="preserve"> PAGEREF _Toc492044854 \h </w:instrText>
            </w:r>
            <w:r>
              <w:rPr>
                <w:noProof/>
                <w:webHidden/>
              </w:rPr>
            </w:r>
            <w:r>
              <w:rPr>
                <w:noProof/>
                <w:webHidden/>
              </w:rPr>
              <w:fldChar w:fldCharType="separate"/>
            </w:r>
            <w:r w:rsidR="00591C4F">
              <w:rPr>
                <w:noProof/>
                <w:webHidden/>
              </w:rPr>
              <w:t>27</w:t>
            </w:r>
            <w:r>
              <w:rPr>
                <w:noProof/>
                <w:webHidden/>
              </w:rPr>
              <w:fldChar w:fldCharType="end"/>
            </w:r>
          </w:hyperlink>
        </w:p>
        <w:p w:rsidR="00591C4F" w:rsidRDefault="006079A4">
          <w:pPr>
            <w:pStyle w:val="21"/>
            <w:tabs>
              <w:tab w:val="right" w:leader="dot" w:pos="8296"/>
            </w:tabs>
            <w:rPr>
              <w:noProof/>
            </w:rPr>
          </w:pPr>
          <w:hyperlink w:anchor="_Toc492044855" w:history="1">
            <w:r w:rsidR="00591C4F" w:rsidRPr="009262C4">
              <w:rPr>
                <w:rStyle w:val="af1"/>
                <w:noProof/>
              </w:rPr>
              <w:t>4.2</w:t>
            </w:r>
            <w:r w:rsidR="00591C4F" w:rsidRPr="009262C4">
              <w:rPr>
                <w:rStyle w:val="af1"/>
                <w:noProof/>
              </w:rPr>
              <w:t>二维集合经验模态分解</w:t>
            </w:r>
            <w:r w:rsidR="00591C4F">
              <w:rPr>
                <w:noProof/>
                <w:webHidden/>
              </w:rPr>
              <w:tab/>
            </w:r>
            <w:r>
              <w:rPr>
                <w:noProof/>
                <w:webHidden/>
              </w:rPr>
              <w:fldChar w:fldCharType="begin"/>
            </w:r>
            <w:r w:rsidR="00591C4F">
              <w:rPr>
                <w:noProof/>
                <w:webHidden/>
              </w:rPr>
              <w:instrText xml:space="preserve"> PAGEREF _Toc492044855 \h </w:instrText>
            </w:r>
            <w:r>
              <w:rPr>
                <w:noProof/>
                <w:webHidden/>
              </w:rPr>
            </w:r>
            <w:r>
              <w:rPr>
                <w:noProof/>
                <w:webHidden/>
              </w:rPr>
              <w:fldChar w:fldCharType="separate"/>
            </w:r>
            <w:r w:rsidR="00591C4F">
              <w:rPr>
                <w:noProof/>
                <w:webHidden/>
              </w:rPr>
              <w:t>27</w:t>
            </w:r>
            <w:r>
              <w:rPr>
                <w:noProof/>
                <w:webHidden/>
              </w:rPr>
              <w:fldChar w:fldCharType="end"/>
            </w:r>
          </w:hyperlink>
        </w:p>
        <w:p w:rsidR="00591C4F" w:rsidRDefault="006079A4">
          <w:pPr>
            <w:pStyle w:val="3"/>
            <w:tabs>
              <w:tab w:val="right" w:leader="dot" w:pos="8296"/>
            </w:tabs>
            <w:rPr>
              <w:noProof/>
            </w:rPr>
          </w:pPr>
          <w:hyperlink w:anchor="_Toc492044856" w:history="1">
            <w:r w:rsidR="00591C4F" w:rsidRPr="009262C4">
              <w:rPr>
                <w:rStyle w:val="af1"/>
                <w:noProof/>
              </w:rPr>
              <w:t xml:space="preserve">4.2.1 </w:t>
            </w:r>
            <w:r w:rsidR="00591C4F" w:rsidRPr="009262C4">
              <w:rPr>
                <w:rStyle w:val="af1"/>
                <w:noProof/>
              </w:rPr>
              <w:t>经验模态分解</w:t>
            </w:r>
            <w:r w:rsidR="00591C4F">
              <w:rPr>
                <w:noProof/>
                <w:webHidden/>
              </w:rPr>
              <w:tab/>
            </w:r>
            <w:r>
              <w:rPr>
                <w:noProof/>
                <w:webHidden/>
              </w:rPr>
              <w:fldChar w:fldCharType="begin"/>
            </w:r>
            <w:r w:rsidR="00591C4F">
              <w:rPr>
                <w:noProof/>
                <w:webHidden/>
              </w:rPr>
              <w:instrText xml:space="preserve"> PAGEREF _Toc492044856 \h </w:instrText>
            </w:r>
            <w:r>
              <w:rPr>
                <w:noProof/>
                <w:webHidden/>
              </w:rPr>
            </w:r>
            <w:r>
              <w:rPr>
                <w:noProof/>
                <w:webHidden/>
              </w:rPr>
              <w:fldChar w:fldCharType="separate"/>
            </w:r>
            <w:r w:rsidR="00591C4F">
              <w:rPr>
                <w:noProof/>
                <w:webHidden/>
              </w:rPr>
              <w:t>27</w:t>
            </w:r>
            <w:r>
              <w:rPr>
                <w:noProof/>
                <w:webHidden/>
              </w:rPr>
              <w:fldChar w:fldCharType="end"/>
            </w:r>
          </w:hyperlink>
        </w:p>
        <w:p w:rsidR="00591C4F" w:rsidRDefault="006079A4">
          <w:pPr>
            <w:pStyle w:val="3"/>
            <w:tabs>
              <w:tab w:val="right" w:leader="dot" w:pos="8296"/>
            </w:tabs>
            <w:rPr>
              <w:noProof/>
            </w:rPr>
          </w:pPr>
          <w:hyperlink w:anchor="_Toc492044857" w:history="1">
            <w:r w:rsidR="00591C4F" w:rsidRPr="009262C4">
              <w:rPr>
                <w:rStyle w:val="af1"/>
                <w:noProof/>
              </w:rPr>
              <w:t xml:space="preserve">4.2.2 </w:t>
            </w:r>
            <w:r w:rsidR="00591C4F" w:rsidRPr="009262C4">
              <w:rPr>
                <w:rStyle w:val="af1"/>
                <w:noProof/>
              </w:rPr>
              <w:t>集合经验模态分解</w:t>
            </w:r>
            <w:r w:rsidR="00591C4F">
              <w:rPr>
                <w:noProof/>
                <w:webHidden/>
              </w:rPr>
              <w:tab/>
            </w:r>
            <w:r>
              <w:rPr>
                <w:noProof/>
                <w:webHidden/>
              </w:rPr>
              <w:fldChar w:fldCharType="begin"/>
            </w:r>
            <w:r w:rsidR="00591C4F">
              <w:rPr>
                <w:noProof/>
                <w:webHidden/>
              </w:rPr>
              <w:instrText xml:space="preserve"> PAGEREF _Toc492044857 \h </w:instrText>
            </w:r>
            <w:r>
              <w:rPr>
                <w:noProof/>
                <w:webHidden/>
              </w:rPr>
            </w:r>
            <w:r>
              <w:rPr>
                <w:noProof/>
                <w:webHidden/>
              </w:rPr>
              <w:fldChar w:fldCharType="separate"/>
            </w:r>
            <w:r w:rsidR="00591C4F">
              <w:rPr>
                <w:noProof/>
                <w:webHidden/>
              </w:rPr>
              <w:t>28</w:t>
            </w:r>
            <w:r>
              <w:rPr>
                <w:noProof/>
                <w:webHidden/>
              </w:rPr>
              <w:fldChar w:fldCharType="end"/>
            </w:r>
          </w:hyperlink>
        </w:p>
        <w:p w:rsidR="00591C4F" w:rsidRDefault="006079A4">
          <w:pPr>
            <w:pStyle w:val="3"/>
            <w:tabs>
              <w:tab w:val="right" w:leader="dot" w:pos="8296"/>
            </w:tabs>
            <w:rPr>
              <w:noProof/>
            </w:rPr>
          </w:pPr>
          <w:hyperlink w:anchor="_Toc492044858" w:history="1">
            <w:r w:rsidR="00591C4F" w:rsidRPr="009262C4">
              <w:rPr>
                <w:rStyle w:val="af1"/>
                <w:noProof/>
              </w:rPr>
              <w:t xml:space="preserve">4.2.3 </w:t>
            </w:r>
            <w:r w:rsidR="00591C4F" w:rsidRPr="009262C4">
              <w:rPr>
                <w:rStyle w:val="af1"/>
                <w:noProof/>
              </w:rPr>
              <w:t>二维集合经验模态分解</w:t>
            </w:r>
            <w:r w:rsidR="00591C4F">
              <w:rPr>
                <w:noProof/>
                <w:webHidden/>
              </w:rPr>
              <w:tab/>
            </w:r>
            <w:r>
              <w:rPr>
                <w:noProof/>
                <w:webHidden/>
              </w:rPr>
              <w:fldChar w:fldCharType="begin"/>
            </w:r>
            <w:r w:rsidR="00591C4F">
              <w:rPr>
                <w:noProof/>
                <w:webHidden/>
              </w:rPr>
              <w:instrText xml:space="preserve"> PAGEREF _Toc492044858 \h </w:instrText>
            </w:r>
            <w:r>
              <w:rPr>
                <w:noProof/>
                <w:webHidden/>
              </w:rPr>
            </w:r>
            <w:r>
              <w:rPr>
                <w:noProof/>
                <w:webHidden/>
              </w:rPr>
              <w:fldChar w:fldCharType="separate"/>
            </w:r>
            <w:r w:rsidR="00591C4F">
              <w:rPr>
                <w:noProof/>
                <w:webHidden/>
              </w:rPr>
              <w:t>29</w:t>
            </w:r>
            <w:r>
              <w:rPr>
                <w:noProof/>
                <w:webHidden/>
              </w:rPr>
              <w:fldChar w:fldCharType="end"/>
            </w:r>
          </w:hyperlink>
        </w:p>
        <w:p w:rsidR="00591C4F" w:rsidRDefault="006079A4">
          <w:pPr>
            <w:pStyle w:val="21"/>
            <w:tabs>
              <w:tab w:val="right" w:leader="dot" w:pos="8296"/>
            </w:tabs>
            <w:rPr>
              <w:noProof/>
            </w:rPr>
          </w:pPr>
          <w:hyperlink w:anchor="_Toc492044859" w:history="1">
            <w:r w:rsidR="00591C4F" w:rsidRPr="009262C4">
              <w:rPr>
                <w:rStyle w:val="af1"/>
                <w:noProof/>
              </w:rPr>
              <w:t>4.3</w:t>
            </w:r>
            <w:r w:rsidR="00591C4F" w:rsidRPr="009262C4">
              <w:rPr>
                <w:rStyle w:val="af1"/>
                <w:noProof/>
              </w:rPr>
              <w:t>图像配准</w:t>
            </w:r>
            <w:r w:rsidR="00591C4F">
              <w:rPr>
                <w:noProof/>
                <w:webHidden/>
              </w:rPr>
              <w:tab/>
            </w:r>
            <w:r>
              <w:rPr>
                <w:noProof/>
                <w:webHidden/>
              </w:rPr>
              <w:fldChar w:fldCharType="begin"/>
            </w:r>
            <w:r w:rsidR="00591C4F">
              <w:rPr>
                <w:noProof/>
                <w:webHidden/>
              </w:rPr>
              <w:instrText xml:space="preserve"> PAGEREF _Toc492044859 \h </w:instrText>
            </w:r>
            <w:r>
              <w:rPr>
                <w:noProof/>
                <w:webHidden/>
              </w:rPr>
            </w:r>
            <w:r>
              <w:rPr>
                <w:noProof/>
                <w:webHidden/>
              </w:rPr>
              <w:fldChar w:fldCharType="separate"/>
            </w:r>
            <w:r w:rsidR="00591C4F">
              <w:rPr>
                <w:noProof/>
                <w:webHidden/>
              </w:rPr>
              <w:t>34</w:t>
            </w:r>
            <w:r>
              <w:rPr>
                <w:noProof/>
                <w:webHidden/>
              </w:rPr>
              <w:fldChar w:fldCharType="end"/>
            </w:r>
          </w:hyperlink>
        </w:p>
        <w:p w:rsidR="00591C4F" w:rsidRDefault="006079A4">
          <w:pPr>
            <w:pStyle w:val="3"/>
            <w:tabs>
              <w:tab w:val="right" w:leader="dot" w:pos="8296"/>
            </w:tabs>
            <w:rPr>
              <w:noProof/>
            </w:rPr>
          </w:pPr>
          <w:hyperlink w:anchor="_Toc492044860" w:history="1">
            <w:r w:rsidR="00591C4F" w:rsidRPr="009262C4">
              <w:rPr>
                <w:rStyle w:val="af1"/>
                <w:noProof/>
              </w:rPr>
              <w:t>4.3.1</w:t>
            </w:r>
            <w:r w:rsidR="00591C4F" w:rsidRPr="009262C4">
              <w:rPr>
                <w:rStyle w:val="af1"/>
                <w:noProof/>
              </w:rPr>
              <w:t>原始散斑图像配准</w:t>
            </w:r>
            <w:r w:rsidR="00591C4F">
              <w:rPr>
                <w:noProof/>
                <w:webHidden/>
              </w:rPr>
              <w:tab/>
            </w:r>
            <w:r>
              <w:rPr>
                <w:noProof/>
                <w:webHidden/>
              </w:rPr>
              <w:fldChar w:fldCharType="begin"/>
            </w:r>
            <w:r w:rsidR="00591C4F">
              <w:rPr>
                <w:noProof/>
                <w:webHidden/>
              </w:rPr>
              <w:instrText xml:space="preserve"> PAGEREF _Toc492044860 \h </w:instrText>
            </w:r>
            <w:r>
              <w:rPr>
                <w:noProof/>
                <w:webHidden/>
              </w:rPr>
            </w:r>
            <w:r>
              <w:rPr>
                <w:noProof/>
                <w:webHidden/>
              </w:rPr>
              <w:fldChar w:fldCharType="separate"/>
            </w:r>
            <w:r w:rsidR="00591C4F">
              <w:rPr>
                <w:noProof/>
                <w:webHidden/>
              </w:rPr>
              <w:t>34</w:t>
            </w:r>
            <w:r>
              <w:rPr>
                <w:noProof/>
                <w:webHidden/>
              </w:rPr>
              <w:fldChar w:fldCharType="end"/>
            </w:r>
          </w:hyperlink>
        </w:p>
        <w:p w:rsidR="00591C4F" w:rsidRDefault="006079A4">
          <w:pPr>
            <w:pStyle w:val="3"/>
            <w:tabs>
              <w:tab w:val="right" w:leader="dot" w:pos="8296"/>
            </w:tabs>
            <w:rPr>
              <w:noProof/>
            </w:rPr>
          </w:pPr>
          <w:hyperlink w:anchor="_Toc492044861" w:history="1">
            <w:r w:rsidR="00591C4F" w:rsidRPr="009262C4">
              <w:rPr>
                <w:rStyle w:val="af1"/>
                <w:noProof/>
              </w:rPr>
              <w:t>4.3.2</w:t>
            </w:r>
            <w:r w:rsidR="00591C4F" w:rsidRPr="009262C4">
              <w:rPr>
                <w:rStyle w:val="af1"/>
                <w:noProof/>
              </w:rPr>
              <w:t>三次</w:t>
            </w:r>
            <w:r w:rsidR="00591C4F" w:rsidRPr="009262C4">
              <w:rPr>
                <w:rStyle w:val="af1"/>
                <w:noProof/>
              </w:rPr>
              <w:t>B</w:t>
            </w:r>
            <w:r w:rsidR="00591C4F" w:rsidRPr="009262C4">
              <w:rPr>
                <w:rStyle w:val="af1"/>
                <w:noProof/>
              </w:rPr>
              <w:t>样条插值法散斑图像重采样</w:t>
            </w:r>
            <w:r w:rsidR="00591C4F">
              <w:rPr>
                <w:noProof/>
                <w:webHidden/>
              </w:rPr>
              <w:tab/>
            </w:r>
            <w:r>
              <w:rPr>
                <w:noProof/>
                <w:webHidden/>
              </w:rPr>
              <w:fldChar w:fldCharType="begin"/>
            </w:r>
            <w:r w:rsidR="00591C4F">
              <w:rPr>
                <w:noProof/>
                <w:webHidden/>
              </w:rPr>
              <w:instrText xml:space="preserve"> PAGEREF _Toc492044861 \h </w:instrText>
            </w:r>
            <w:r>
              <w:rPr>
                <w:noProof/>
                <w:webHidden/>
              </w:rPr>
            </w:r>
            <w:r>
              <w:rPr>
                <w:noProof/>
                <w:webHidden/>
              </w:rPr>
              <w:fldChar w:fldCharType="separate"/>
            </w:r>
            <w:r w:rsidR="00591C4F">
              <w:rPr>
                <w:noProof/>
                <w:webHidden/>
              </w:rPr>
              <w:t>35</w:t>
            </w:r>
            <w:r>
              <w:rPr>
                <w:noProof/>
                <w:webHidden/>
              </w:rPr>
              <w:fldChar w:fldCharType="end"/>
            </w:r>
          </w:hyperlink>
        </w:p>
        <w:p w:rsidR="00591C4F" w:rsidRDefault="006079A4">
          <w:pPr>
            <w:pStyle w:val="21"/>
            <w:tabs>
              <w:tab w:val="right" w:leader="dot" w:pos="8296"/>
            </w:tabs>
            <w:rPr>
              <w:noProof/>
            </w:rPr>
          </w:pPr>
          <w:hyperlink w:anchor="_Toc492044862" w:history="1">
            <w:r w:rsidR="00591C4F" w:rsidRPr="009262C4">
              <w:rPr>
                <w:rStyle w:val="af1"/>
                <w:noProof/>
              </w:rPr>
              <w:t xml:space="preserve">4.4 </w:t>
            </w:r>
            <w:r w:rsidR="00591C4F" w:rsidRPr="009262C4">
              <w:rPr>
                <w:rStyle w:val="af1"/>
                <w:noProof/>
              </w:rPr>
              <w:t>本章小结</w:t>
            </w:r>
            <w:r w:rsidR="00591C4F">
              <w:rPr>
                <w:noProof/>
                <w:webHidden/>
              </w:rPr>
              <w:tab/>
            </w:r>
            <w:r>
              <w:rPr>
                <w:noProof/>
                <w:webHidden/>
              </w:rPr>
              <w:fldChar w:fldCharType="begin"/>
            </w:r>
            <w:r w:rsidR="00591C4F">
              <w:rPr>
                <w:noProof/>
                <w:webHidden/>
              </w:rPr>
              <w:instrText xml:space="preserve"> PAGEREF _Toc492044862 \h </w:instrText>
            </w:r>
            <w:r>
              <w:rPr>
                <w:noProof/>
                <w:webHidden/>
              </w:rPr>
            </w:r>
            <w:r>
              <w:rPr>
                <w:noProof/>
                <w:webHidden/>
              </w:rPr>
              <w:fldChar w:fldCharType="separate"/>
            </w:r>
            <w:r w:rsidR="00591C4F">
              <w:rPr>
                <w:noProof/>
                <w:webHidden/>
              </w:rPr>
              <w:t>37</w:t>
            </w:r>
            <w:r>
              <w:rPr>
                <w:noProof/>
                <w:webHidden/>
              </w:rPr>
              <w:fldChar w:fldCharType="end"/>
            </w:r>
          </w:hyperlink>
        </w:p>
        <w:p w:rsidR="00591C4F" w:rsidRDefault="006079A4">
          <w:pPr>
            <w:pStyle w:val="10"/>
            <w:tabs>
              <w:tab w:val="right" w:leader="dot" w:pos="8296"/>
            </w:tabs>
            <w:rPr>
              <w:noProof/>
            </w:rPr>
          </w:pPr>
          <w:hyperlink w:anchor="_Toc492044863" w:history="1">
            <w:r w:rsidR="00591C4F" w:rsidRPr="009262C4">
              <w:rPr>
                <w:rStyle w:val="af1"/>
                <w:noProof/>
              </w:rPr>
              <w:t>第五章理疗实验与结果分析</w:t>
            </w:r>
            <w:r w:rsidR="00591C4F">
              <w:rPr>
                <w:noProof/>
                <w:webHidden/>
              </w:rPr>
              <w:tab/>
            </w:r>
            <w:r>
              <w:rPr>
                <w:noProof/>
                <w:webHidden/>
              </w:rPr>
              <w:fldChar w:fldCharType="begin"/>
            </w:r>
            <w:r w:rsidR="00591C4F">
              <w:rPr>
                <w:noProof/>
                <w:webHidden/>
              </w:rPr>
              <w:instrText xml:space="preserve"> PAGEREF _Toc492044863 \h </w:instrText>
            </w:r>
            <w:r>
              <w:rPr>
                <w:noProof/>
                <w:webHidden/>
              </w:rPr>
            </w:r>
            <w:r>
              <w:rPr>
                <w:noProof/>
                <w:webHidden/>
              </w:rPr>
              <w:fldChar w:fldCharType="separate"/>
            </w:r>
            <w:r w:rsidR="00591C4F">
              <w:rPr>
                <w:noProof/>
                <w:webHidden/>
              </w:rPr>
              <w:t>38</w:t>
            </w:r>
            <w:r>
              <w:rPr>
                <w:noProof/>
                <w:webHidden/>
              </w:rPr>
              <w:fldChar w:fldCharType="end"/>
            </w:r>
          </w:hyperlink>
        </w:p>
        <w:p w:rsidR="00591C4F" w:rsidRDefault="006079A4">
          <w:pPr>
            <w:pStyle w:val="21"/>
            <w:tabs>
              <w:tab w:val="right" w:leader="dot" w:pos="8296"/>
            </w:tabs>
            <w:rPr>
              <w:noProof/>
            </w:rPr>
          </w:pPr>
          <w:hyperlink w:anchor="_Toc492044864" w:history="1">
            <w:r w:rsidR="00591C4F" w:rsidRPr="009262C4">
              <w:rPr>
                <w:rStyle w:val="af1"/>
                <w:noProof/>
              </w:rPr>
              <w:t>5.1</w:t>
            </w:r>
            <w:r w:rsidR="00591C4F" w:rsidRPr="009262C4">
              <w:rPr>
                <w:rStyle w:val="af1"/>
                <w:noProof/>
              </w:rPr>
              <w:t>理疗实验</w:t>
            </w:r>
            <w:r w:rsidR="00591C4F">
              <w:rPr>
                <w:noProof/>
                <w:webHidden/>
              </w:rPr>
              <w:tab/>
            </w:r>
            <w:r>
              <w:rPr>
                <w:noProof/>
                <w:webHidden/>
              </w:rPr>
              <w:fldChar w:fldCharType="begin"/>
            </w:r>
            <w:r w:rsidR="00591C4F">
              <w:rPr>
                <w:noProof/>
                <w:webHidden/>
              </w:rPr>
              <w:instrText xml:space="preserve"> PAGEREF _Toc492044864 \h </w:instrText>
            </w:r>
            <w:r>
              <w:rPr>
                <w:noProof/>
                <w:webHidden/>
              </w:rPr>
            </w:r>
            <w:r>
              <w:rPr>
                <w:noProof/>
                <w:webHidden/>
              </w:rPr>
              <w:fldChar w:fldCharType="separate"/>
            </w:r>
            <w:r w:rsidR="00591C4F">
              <w:rPr>
                <w:noProof/>
                <w:webHidden/>
              </w:rPr>
              <w:t>38</w:t>
            </w:r>
            <w:r>
              <w:rPr>
                <w:noProof/>
                <w:webHidden/>
              </w:rPr>
              <w:fldChar w:fldCharType="end"/>
            </w:r>
          </w:hyperlink>
        </w:p>
        <w:p w:rsidR="00591C4F" w:rsidRDefault="006079A4">
          <w:pPr>
            <w:pStyle w:val="3"/>
            <w:tabs>
              <w:tab w:val="right" w:leader="dot" w:pos="8296"/>
            </w:tabs>
            <w:rPr>
              <w:noProof/>
            </w:rPr>
          </w:pPr>
          <w:hyperlink w:anchor="_Toc492044865" w:history="1">
            <w:r w:rsidR="00591C4F" w:rsidRPr="009262C4">
              <w:rPr>
                <w:rStyle w:val="af1"/>
                <w:noProof/>
              </w:rPr>
              <w:t>5.1.1</w:t>
            </w:r>
            <w:r w:rsidR="00591C4F" w:rsidRPr="009262C4">
              <w:rPr>
                <w:rStyle w:val="af1"/>
                <w:noProof/>
              </w:rPr>
              <w:t>实验材料</w:t>
            </w:r>
            <w:r w:rsidR="00591C4F">
              <w:rPr>
                <w:noProof/>
                <w:webHidden/>
              </w:rPr>
              <w:tab/>
            </w:r>
            <w:r>
              <w:rPr>
                <w:noProof/>
                <w:webHidden/>
              </w:rPr>
              <w:fldChar w:fldCharType="begin"/>
            </w:r>
            <w:r w:rsidR="00591C4F">
              <w:rPr>
                <w:noProof/>
                <w:webHidden/>
              </w:rPr>
              <w:instrText xml:space="preserve"> PAGEREF _Toc492044865 \h </w:instrText>
            </w:r>
            <w:r>
              <w:rPr>
                <w:noProof/>
                <w:webHidden/>
              </w:rPr>
            </w:r>
            <w:r>
              <w:rPr>
                <w:noProof/>
                <w:webHidden/>
              </w:rPr>
              <w:fldChar w:fldCharType="separate"/>
            </w:r>
            <w:r w:rsidR="00591C4F">
              <w:rPr>
                <w:noProof/>
                <w:webHidden/>
              </w:rPr>
              <w:t>38</w:t>
            </w:r>
            <w:r>
              <w:rPr>
                <w:noProof/>
                <w:webHidden/>
              </w:rPr>
              <w:fldChar w:fldCharType="end"/>
            </w:r>
          </w:hyperlink>
        </w:p>
        <w:p w:rsidR="00591C4F" w:rsidRDefault="006079A4">
          <w:pPr>
            <w:pStyle w:val="3"/>
            <w:tabs>
              <w:tab w:val="right" w:leader="dot" w:pos="8296"/>
            </w:tabs>
            <w:rPr>
              <w:noProof/>
            </w:rPr>
          </w:pPr>
          <w:hyperlink w:anchor="_Toc492044866" w:history="1">
            <w:r w:rsidR="00591C4F" w:rsidRPr="009262C4">
              <w:rPr>
                <w:rStyle w:val="af1"/>
                <w:noProof/>
              </w:rPr>
              <w:t>5.1.2</w:t>
            </w:r>
            <w:r w:rsidR="00591C4F" w:rsidRPr="009262C4">
              <w:rPr>
                <w:rStyle w:val="af1"/>
                <w:noProof/>
              </w:rPr>
              <w:t>实验环境</w:t>
            </w:r>
            <w:r w:rsidR="00591C4F">
              <w:rPr>
                <w:noProof/>
                <w:webHidden/>
              </w:rPr>
              <w:tab/>
            </w:r>
            <w:r>
              <w:rPr>
                <w:noProof/>
                <w:webHidden/>
              </w:rPr>
              <w:fldChar w:fldCharType="begin"/>
            </w:r>
            <w:r w:rsidR="00591C4F">
              <w:rPr>
                <w:noProof/>
                <w:webHidden/>
              </w:rPr>
              <w:instrText xml:space="preserve"> PAGEREF _Toc492044866 \h </w:instrText>
            </w:r>
            <w:r>
              <w:rPr>
                <w:noProof/>
                <w:webHidden/>
              </w:rPr>
            </w:r>
            <w:r>
              <w:rPr>
                <w:noProof/>
                <w:webHidden/>
              </w:rPr>
              <w:fldChar w:fldCharType="separate"/>
            </w:r>
            <w:r w:rsidR="00591C4F">
              <w:rPr>
                <w:noProof/>
                <w:webHidden/>
              </w:rPr>
              <w:t>39</w:t>
            </w:r>
            <w:r>
              <w:rPr>
                <w:noProof/>
                <w:webHidden/>
              </w:rPr>
              <w:fldChar w:fldCharType="end"/>
            </w:r>
          </w:hyperlink>
        </w:p>
        <w:p w:rsidR="00591C4F" w:rsidRDefault="006079A4">
          <w:pPr>
            <w:pStyle w:val="3"/>
            <w:tabs>
              <w:tab w:val="right" w:leader="dot" w:pos="8296"/>
            </w:tabs>
            <w:rPr>
              <w:noProof/>
            </w:rPr>
          </w:pPr>
          <w:hyperlink w:anchor="_Toc492044867" w:history="1">
            <w:r w:rsidR="00591C4F" w:rsidRPr="009262C4">
              <w:rPr>
                <w:rStyle w:val="af1"/>
                <w:noProof/>
              </w:rPr>
              <w:t>5.1.3</w:t>
            </w:r>
            <w:r w:rsidR="00591C4F" w:rsidRPr="009262C4">
              <w:rPr>
                <w:rStyle w:val="af1"/>
                <w:noProof/>
              </w:rPr>
              <w:t>实验对象</w:t>
            </w:r>
            <w:r w:rsidR="00591C4F">
              <w:rPr>
                <w:noProof/>
                <w:webHidden/>
              </w:rPr>
              <w:tab/>
            </w:r>
            <w:r>
              <w:rPr>
                <w:noProof/>
                <w:webHidden/>
              </w:rPr>
              <w:fldChar w:fldCharType="begin"/>
            </w:r>
            <w:r w:rsidR="00591C4F">
              <w:rPr>
                <w:noProof/>
                <w:webHidden/>
              </w:rPr>
              <w:instrText xml:space="preserve"> PAGEREF _Toc492044867 \h </w:instrText>
            </w:r>
            <w:r>
              <w:rPr>
                <w:noProof/>
                <w:webHidden/>
              </w:rPr>
            </w:r>
            <w:r>
              <w:rPr>
                <w:noProof/>
                <w:webHidden/>
              </w:rPr>
              <w:fldChar w:fldCharType="separate"/>
            </w:r>
            <w:r w:rsidR="00591C4F">
              <w:rPr>
                <w:noProof/>
                <w:webHidden/>
              </w:rPr>
              <w:t>39</w:t>
            </w:r>
            <w:r>
              <w:rPr>
                <w:noProof/>
                <w:webHidden/>
              </w:rPr>
              <w:fldChar w:fldCharType="end"/>
            </w:r>
          </w:hyperlink>
        </w:p>
        <w:p w:rsidR="00591C4F" w:rsidRDefault="006079A4">
          <w:pPr>
            <w:pStyle w:val="3"/>
            <w:tabs>
              <w:tab w:val="right" w:leader="dot" w:pos="8296"/>
            </w:tabs>
            <w:rPr>
              <w:noProof/>
            </w:rPr>
          </w:pPr>
          <w:hyperlink w:anchor="_Toc492044868" w:history="1">
            <w:r w:rsidR="00591C4F" w:rsidRPr="009262C4">
              <w:rPr>
                <w:rStyle w:val="af1"/>
                <w:noProof/>
              </w:rPr>
              <w:t>5.1.4</w:t>
            </w:r>
            <w:r w:rsidR="00591C4F" w:rsidRPr="009262C4">
              <w:rPr>
                <w:rStyle w:val="af1"/>
                <w:noProof/>
              </w:rPr>
              <w:t>实验穴位</w:t>
            </w:r>
            <w:r w:rsidR="00591C4F">
              <w:rPr>
                <w:noProof/>
                <w:webHidden/>
              </w:rPr>
              <w:tab/>
            </w:r>
            <w:r>
              <w:rPr>
                <w:noProof/>
                <w:webHidden/>
              </w:rPr>
              <w:fldChar w:fldCharType="begin"/>
            </w:r>
            <w:r w:rsidR="00591C4F">
              <w:rPr>
                <w:noProof/>
                <w:webHidden/>
              </w:rPr>
              <w:instrText xml:space="preserve"> PAGEREF _Toc492044868 \h </w:instrText>
            </w:r>
            <w:r>
              <w:rPr>
                <w:noProof/>
                <w:webHidden/>
              </w:rPr>
            </w:r>
            <w:r>
              <w:rPr>
                <w:noProof/>
                <w:webHidden/>
              </w:rPr>
              <w:fldChar w:fldCharType="separate"/>
            </w:r>
            <w:r w:rsidR="00591C4F">
              <w:rPr>
                <w:noProof/>
                <w:webHidden/>
              </w:rPr>
              <w:t>39</w:t>
            </w:r>
            <w:r>
              <w:rPr>
                <w:noProof/>
                <w:webHidden/>
              </w:rPr>
              <w:fldChar w:fldCharType="end"/>
            </w:r>
          </w:hyperlink>
        </w:p>
        <w:p w:rsidR="00591C4F" w:rsidRDefault="006079A4">
          <w:pPr>
            <w:pStyle w:val="3"/>
            <w:tabs>
              <w:tab w:val="right" w:leader="dot" w:pos="8296"/>
            </w:tabs>
            <w:rPr>
              <w:noProof/>
            </w:rPr>
          </w:pPr>
          <w:hyperlink w:anchor="_Toc492044869" w:history="1">
            <w:r w:rsidR="00591C4F" w:rsidRPr="009262C4">
              <w:rPr>
                <w:rStyle w:val="af1"/>
                <w:noProof/>
              </w:rPr>
              <w:t>5.1.5</w:t>
            </w:r>
            <w:r w:rsidR="00591C4F" w:rsidRPr="009262C4">
              <w:rPr>
                <w:rStyle w:val="af1"/>
                <w:noProof/>
              </w:rPr>
              <w:t>实验分组</w:t>
            </w:r>
            <w:r w:rsidR="00591C4F">
              <w:rPr>
                <w:noProof/>
                <w:webHidden/>
              </w:rPr>
              <w:tab/>
            </w:r>
            <w:r>
              <w:rPr>
                <w:noProof/>
                <w:webHidden/>
              </w:rPr>
              <w:fldChar w:fldCharType="begin"/>
            </w:r>
            <w:r w:rsidR="00591C4F">
              <w:rPr>
                <w:noProof/>
                <w:webHidden/>
              </w:rPr>
              <w:instrText xml:space="preserve"> PAGEREF _Toc492044869 \h </w:instrText>
            </w:r>
            <w:r>
              <w:rPr>
                <w:noProof/>
                <w:webHidden/>
              </w:rPr>
            </w:r>
            <w:r>
              <w:rPr>
                <w:noProof/>
                <w:webHidden/>
              </w:rPr>
              <w:fldChar w:fldCharType="separate"/>
            </w:r>
            <w:r w:rsidR="00591C4F">
              <w:rPr>
                <w:noProof/>
                <w:webHidden/>
              </w:rPr>
              <w:t>40</w:t>
            </w:r>
            <w:r>
              <w:rPr>
                <w:noProof/>
                <w:webHidden/>
              </w:rPr>
              <w:fldChar w:fldCharType="end"/>
            </w:r>
          </w:hyperlink>
        </w:p>
        <w:p w:rsidR="00591C4F" w:rsidRDefault="006079A4">
          <w:pPr>
            <w:pStyle w:val="3"/>
            <w:tabs>
              <w:tab w:val="right" w:leader="dot" w:pos="8296"/>
            </w:tabs>
            <w:rPr>
              <w:noProof/>
            </w:rPr>
          </w:pPr>
          <w:hyperlink w:anchor="_Toc492044870" w:history="1">
            <w:r w:rsidR="00591C4F" w:rsidRPr="009262C4">
              <w:rPr>
                <w:rStyle w:val="af1"/>
                <w:noProof/>
              </w:rPr>
              <w:t>5.1.6</w:t>
            </w:r>
            <w:r w:rsidR="00591C4F" w:rsidRPr="009262C4">
              <w:rPr>
                <w:rStyle w:val="af1"/>
                <w:noProof/>
              </w:rPr>
              <w:t>实验方法</w:t>
            </w:r>
            <w:r w:rsidR="00591C4F">
              <w:rPr>
                <w:noProof/>
                <w:webHidden/>
              </w:rPr>
              <w:tab/>
            </w:r>
            <w:r>
              <w:rPr>
                <w:noProof/>
                <w:webHidden/>
              </w:rPr>
              <w:fldChar w:fldCharType="begin"/>
            </w:r>
            <w:r w:rsidR="00591C4F">
              <w:rPr>
                <w:noProof/>
                <w:webHidden/>
              </w:rPr>
              <w:instrText xml:space="preserve"> PAGEREF _Toc492044870 \h </w:instrText>
            </w:r>
            <w:r>
              <w:rPr>
                <w:noProof/>
                <w:webHidden/>
              </w:rPr>
            </w:r>
            <w:r>
              <w:rPr>
                <w:noProof/>
                <w:webHidden/>
              </w:rPr>
              <w:fldChar w:fldCharType="separate"/>
            </w:r>
            <w:r w:rsidR="00591C4F">
              <w:rPr>
                <w:noProof/>
                <w:webHidden/>
              </w:rPr>
              <w:t>40</w:t>
            </w:r>
            <w:r>
              <w:rPr>
                <w:noProof/>
                <w:webHidden/>
              </w:rPr>
              <w:fldChar w:fldCharType="end"/>
            </w:r>
          </w:hyperlink>
        </w:p>
        <w:p w:rsidR="00591C4F" w:rsidRDefault="006079A4">
          <w:pPr>
            <w:pStyle w:val="21"/>
            <w:tabs>
              <w:tab w:val="right" w:leader="dot" w:pos="8296"/>
            </w:tabs>
            <w:rPr>
              <w:noProof/>
            </w:rPr>
          </w:pPr>
          <w:hyperlink w:anchor="_Toc492044871" w:history="1">
            <w:r w:rsidR="00591C4F" w:rsidRPr="009262C4">
              <w:rPr>
                <w:rStyle w:val="af1"/>
                <w:noProof/>
              </w:rPr>
              <w:t>5.2</w:t>
            </w:r>
            <w:r w:rsidR="00591C4F" w:rsidRPr="009262C4">
              <w:rPr>
                <w:rStyle w:val="af1"/>
                <w:noProof/>
              </w:rPr>
              <w:t>实验结果及讨论</w:t>
            </w:r>
            <w:r w:rsidR="00591C4F">
              <w:rPr>
                <w:noProof/>
                <w:webHidden/>
              </w:rPr>
              <w:tab/>
            </w:r>
            <w:r>
              <w:rPr>
                <w:noProof/>
                <w:webHidden/>
              </w:rPr>
              <w:fldChar w:fldCharType="begin"/>
            </w:r>
            <w:r w:rsidR="00591C4F">
              <w:rPr>
                <w:noProof/>
                <w:webHidden/>
              </w:rPr>
              <w:instrText xml:space="preserve"> PAGEREF _Toc492044871 \h </w:instrText>
            </w:r>
            <w:r>
              <w:rPr>
                <w:noProof/>
                <w:webHidden/>
              </w:rPr>
            </w:r>
            <w:r>
              <w:rPr>
                <w:noProof/>
                <w:webHidden/>
              </w:rPr>
              <w:fldChar w:fldCharType="separate"/>
            </w:r>
            <w:r w:rsidR="00591C4F">
              <w:rPr>
                <w:noProof/>
                <w:webHidden/>
              </w:rPr>
              <w:t>40</w:t>
            </w:r>
            <w:r>
              <w:rPr>
                <w:noProof/>
                <w:webHidden/>
              </w:rPr>
              <w:fldChar w:fldCharType="end"/>
            </w:r>
          </w:hyperlink>
        </w:p>
        <w:p w:rsidR="00591C4F" w:rsidRDefault="006079A4">
          <w:pPr>
            <w:pStyle w:val="3"/>
            <w:tabs>
              <w:tab w:val="right" w:leader="dot" w:pos="8296"/>
            </w:tabs>
            <w:rPr>
              <w:noProof/>
            </w:rPr>
          </w:pPr>
          <w:hyperlink w:anchor="_Toc492044872" w:history="1">
            <w:r w:rsidR="00591C4F" w:rsidRPr="009262C4">
              <w:rPr>
                <w:rStyle w:val="af1"/>
                <w:noProof/>
              </w:rPr>
              <w:t>5.2.1</w:t>
            </w:r>
            <w:r w:rsidR="00591C4F" w:rsidRPr="009262C4">
              <w:rPr>
                <w:rStyle w:val="af1"/>
                <w:noProof/>
              </w:rPr>
              <w:t>自然状态测试</w:t>
            </w:r>
            <w:r w:rsidR="00591C4F">
              <w:rPr>
                <w:noProof/>
                <w:webHidden/>
              </w:rPr>
              <w:tab/>
            </w:r>
            <w:r>
              <w:rPr>
                <w:noProof/>
                <w:webHidden/>
              </w:rPr>
              <w:fldChar w:fldCharType="begin"/>
            </w:r>
            <w:r w:rsidR="00591C4F">
              <w:rPr>
                <w:noProof/>
                <w:webHidden/>
              </w:rPr>
              <w:instrText xml:space="preserve"> PAGEREF _Toc492044872 \h </w:instrText>
            </w:r>
            <w:r>
              <w:rPr>
                <w:noProof/>
                <w:webHidden/>
              </w:rPr>
            </w:r>
            <w:r>
              <w:rPr>
                <w:noProof/>
                <w:webHidden/>
              </w:rPr>
              <w:fldChar w:fldCharType="separate"/>
            </w:r>
            <w:r w:rsidR="00591C4F">
              <w:rPr>
                <w:noProof/>
                <w:webHidden/>
              </w:rPr>
              <w:t>41</w:t>
            </w:r>
            <w:r>
              <w:rPr>
                <w:noProof/>
                <w:webHidden/>
              </w:rPr>
              <w:fldChar w:fldCharType="end"/>
            </w:r>
          </w:hyperlink>
        </w:p>
        <w:p w:rsidR="00591C4F" w:rsidRDefault="006079A4">
          <w:pPr>
            <w:pStyle w:val="3"/>
            <w:tabs>
              <w:tab w:val="right" w:leader="dot" w:pos="8296"/>
            </w:tabs>
            <w:rPr>
              <w:noProof/>
            </w:rPr>
          </w:pPr>
          <w:hyperlink w:anchor="_Toc492044873" w:history="1">
            <w:r w:rsidR="00591C4F" w:rsidRPr="009262C4">
              <w:rPr>
                <w:rStyle w:val="af1"/>
                <w:noProof/>
              </w:rPr>
              <w:t>5.2.2</w:t>
            </w:r>
            <w:r w:rsidR="00591C4F" w:rsidRPr="009262C4">
              <w:rPr>
                <w:rStyle w:val="af1"/>
                <w:noProof/>
              </w:rPr>
              <w:t>外关穴艾灸实验</w:t>
            </w:r>
            <w:r w:rsidR="00591C4F">
              <w:rPr>
                <w:noProof/>
                <w:webHidden/>
              </w:rPr>
              <w:tab/>
            </w:r>
            <w:r>
              <w:rPr>
                <w:noProof/>
                <w:webHidden/>
              </w:rPr>
              <w:fldChar w:fldCharType="begin"/>
            </w:r>
            <w:r w:rsidR="00591C4F">
              <w:rPr>
                <w:noProof/>
                <w:webHidden/>
              </w:rPr>
              <w:instrText xml:space="preserve"> PAGEREF _Toc492044873 \h </w:instrText>
            </w:r>
            <w:r>
              <w:rPr>
                <w:noProof/>
                <w:webHidden/>
              </w:rPr>
            </w:r>
            <w:r>
              <w:rPr>
                <w:noProof/>
                <w:webHidden/>
              </w:rPr>
              <w:fldChar w:fldCharType="separate"/>
            </w:r>
            <w:r w:rsidR="00591C4F">
              <w:rPr>
                <w:noProof/>
                <w:webHidden/>
              </w:rPr>
              <w:t>42</w:t>
            </w:r>
            <w:r>
              <w:rPr>
                <w:noProof/>
                <w:webHidden/>
              </w:rPr>
              <w:fldChar w:fldCharType="end"/>
            </w:r>
          </w:hyperlink>
        </w:p>
        <w:p w:rsidR="00591C4F" w:rsidRDefault="006079A4">
          <w:pPr>
            <w:pStyle w:val="3"/>
            <w:tabs>
              <w:tab w:val="right" w:leader="dot" w:pos="8296"/>
            </w:tabs>
            <w:rPr>
              <w:noProof/>
            </w:rPr>
          </w:pPr>
          <w:hyperlink w:anchor="_Toc492044874" w:history="1">
            <w:r w:rsidR="00591C4F" w:rsidRPr="009262C4">
              <w:rPr>
                <w:rStyle w:val="af1"/>
                <w:noProof/>
              </w:rPr>
              <w:t>5.2.3</w:t>
            </w:r>
            <w:r w:rsidR="00591C4F" w:rsidRPr="009262C4">
              <w:rPr>
                <w:rStyle w:val="af1"/>
                <w:noProof/>
              </w:rPr>
              <w:t>内关穴艾灸实验</w:t>
            </w:r>
            <w:r w:rsidR="00591C4F">
              <w:rPr>
                <w:noProof/>
                <w:webHidden/>
              </w:rPr>
              <w:tab/>
            </w:r>
            <w:r>
              <w:rPr>
                <w:noProof/>
                <w:webHidden/>
              </w:rPr>
              <w:fldChar w:fldCharType="begin"/>
            </w:r>
            <w:r w:rsidR="00591C4F">
              <w:rPr>
                <w:noProof/>
                <w:webHidden/>
              </w:rPr>
              <w:instrText xml:space="preserve"> PAGEREF _Toc492044874 \h </w:instrText>
            </w:r>
            <w:r>
              <w:rPr>
                <w:noProof/>
                <w:webHidden/>
              </w:rPr>
            </w:r>
            <w:r>
              <w:rPr>
                <w:noProof/>
                <w:webHidden/>
              </w:rPr>
              <w:fldChar w:fldCharType="separate"/>
            </w:r>
            <w:r w:rsidR="00591C4F">
              <w:rPr>
                <w:noProof/>
                <w:webHidden/>
              </w:rPr>
              <w:t>43</w:t>
            </w:r>
            <w:r>
              <w:rPr>
                <w:noProof/>
                <w:webHidden/>
              </w:rPr>
              <w:fldChar w:fldCharType="end"/>
            </w:r>
          </w:hyperlink>
        </w:p>
        <w:p w:rsidR="00591C4F" w:rsidRDefault="006079A4">
          <w:pPr>
            <w:pStyle w:val="3"/>
            <w:tabs>
              <w:tab w:val="right" w:leader="dot" w:pos="8296"/>
            </w:tabs>
            <w:rPr>
              <w:noProof/>
            </w:rPr>
          </w:pPr>
          <w:hyperlink w:anchor="_Toc492044875" w:history="1">
            <w:r w:rsidR="00591C4F" w:rsidRPr="009262C4">
              <w:rPr>
                <w:rStyle w:val="af1"/>
                <w:noProof/>
              </w:rPr>
              <w:t xml:space="preserve">5.2.4 </w:t>
            </w:r>
            <w:r w:rsidR="00591C4F" w:rsidRPr="009262C4">
              <w:rPr>
                <w:rStyle w:val="af1"/>
                <w:noProof/>
              </w:rPr>
              <w:t>艾灸时长对艾灸效果的影响探究</w:t>
            </w:r>
            <w:r w:rsidR="00591C4F">
              <w:rPr>
                <w:noProof/>
                <w:webHidden/>
              </w:rPr>
              <w:tab/>
            </w:r>
            <w:r>
              <w:rPr>
                <w:noProof/>
                <w:webHidden/>
              </w:rPr>
              <w:fldChar w:fldCharType="begin"/>
            </w:r>
            <w:r w:rsidR="00591C4F">
              <w:rPr>
                <w:noProof/>
                <w:webHidden/>
              </w:rPr>
              <w:instrText xml:space="preserve"> PAGEREF _Toc492044875 \h </w:instrText>
            </w:r>
            <w:r>
              <w:rPr>
                <w:noProof/>
                <w:webHidden/>
              </w:rPr>
            </w:r>
            <w:r>
              <w:rPr>
                <w:noProof/>
                <w:webHidden/>
              </w:rPr>
              <w:fldChar w:fldCharType="separate"/>
            </w:r>
            <w:r w:rsidR="00591C4F">
              <w:rPr>
                <w:noProof/>
                <w:webHidden/>
              </w:rPr>
              <w:t>44</w:t>
            </w:r>
            <w:r>
              <w:rPr>
                <w:noProof/>
                <w:webHidden/>
              </w:rPr>
              <w:fldChar w:fldCharType="end"/>
            </w:r>
          </w:hyperlink>
        </w:p>
        <w:p w:rsidR="00591C4F" w:rsidRDefault="006079A4">
          <w:pPr>
            <w:pStyle w:val="21"/>
            <w:tabs>
              <w:tab w:val="right" w:leader="dot" w:pos="8296"/>
            </w:tabs>
            <w:rPr>
              <w:noProof/>
            </w:rPr>
          </w:pPr>
          <w:hyperlink w:anchor="_Toc492044876" w:history="1">
            <w:r w:rsidR="00591C4F" w:rsidRPr="009262C4">
              <w:rPr>
                <w:rStyle w:val="af1"/>
                <w:noProof/>
              </w:rPr>
              <w:t>5.3</w:t>
            </w:r>
            <w:r w:rsidR="00591C4F" w:rsidRPr="009262C4">
              <w:rPr>
                <w:rStyle w:val="af1"/>
                <w:noProof/>
              </w:rPr>
              <w:t>结论</w:t>
            </w:r>
            <w:r w:rsidR="00591C4F">
              <w:rPr>
                <w:noProof/>
                <w:webHidden/>
              </w:rPr>
              <w:tab/>
            </w:r>
            <w:r>
              <w:rPr>
                <w:noProof/>
                <w:webHidden/>
              </w:rPr>
              <w:fldChar w:fldCharType="begin"/>
            </w:r>
            <w:r w:rsidR="00591C4F">
              <w:rPr>
                <w:noProof/>
                <w:webHidden/>
              </w:rPr>
              <w:instrText xml:space="preserve"> PAGEREF _Toc492044876 \h </w:instrText>
            </w:r>
            <w:r>
              <w:rPr>
                <w:noProof/>
                <w:webHidden/>
              </w:rPr>
            </w:r>
            <w:r>
              <w:rPr>
                <w:noProof/>
                <w:webHidden/>
              </w:rPr>
              <w:fldChar w:fldCharType="separate"/>
            </w:r>
            <w:r w:rsidR="00591C4F">
              <w:rPr>
                <w:noProof/>
                <w:webHidden/>
              </w:rPr>
              <w:t>45</w:t>
            </w:r>
            <w:r>
              <w:rPr>
                <w:noProof/>
                <w:webHidden/>
              </w:rPr>
              <w:fldChar w:fldCharType="end"/>
            </w:r>
          </w:hyperlink>
        </w:p>
        <w:p w:rsidR="00591C4F" w:rsidRDefault="006079A4">
          <w:pPr>
            <w:pStyle w:val="21"/>
            <w:tabs>
              <w:tab w:val="right" w:leader="dot" w:pos="8296"/>
            </w:tabs>
            <w:rPr>
              <w:noProof/>
            </w:rPr>
          </w:pPr>
          <w:hyperlink w:anchor="_Toc492044877" w:history="1">
            <w:r w:rsidR="00591C4F" w:rsidRPr="009262C4">
              <w:rPr>
                <w:rStyle w:val="af1"/>
                <w:noProof/>
              </w:rPr>
              <w:t xml:space="preserve">5.4 </w:t>
            </w:r>
            <w:r w:rsidR="00591C4F" w:rsidRPr="009262C4">
              <w:rPr>
                <w:rStyle w:val="af1"/>
                <w:noProof/>
              </w:rPr>
              <w:t>本章小结</w:t>
            </w:r>
            <w:r w:rsidR="00591C4F">
              <w:rPr>
                <w:noProof/>
                <w:webHidden/>
              </w:rPr>
              <w:tab/>
            </w:r>
            <w:r>
              <w:rPr>
                <w:noProof/>
                <w:webHidden/>
              </w:rPr>
              <w:fldChar w:fldCharType="begin"/>
            </w:r>
            <w:r w:rsidR="00591C4F">
              <w:rPr>
                <w:noProof/>
                <w:webHidden/>
              </w:rPr>
              <w:instrText xml:space="preserve"> PAGEREF _Toc492044877 \h </w:instrText>
            </w:r>
            <w:r>
              <w:rPr>
                <w:noProof/>
                <w:webHidden/>
              </w:rPr>
            </w:r>
            <w:r>
              <w:rPr>
                <w:noProof/>
                <w:webHidden/>
              </w:rPr>
              <w:fldChar w:fldCharType="separate"/>
            </w:r>
            <w:r w:rsidR="00591C4F">
              <w:rPr>
                <w:noProof/>
                <w:webHidden/>
              </w:rPr>
              <w:t>46</w:t>
            </w:r>
            <w:r>
              <w:rPr>
                <w:noProof/>
                <w:webHidden/>
              </w:rPr>
              <w:fldChar w:fldCharType="end"/>
            </w:r>
          </w:hyperlink>
        </w:p>
        <w:p w:rsidR="00591C4F" w:rsidRDefault="006079A4">
          <w:pPr>
            <w:pStyle w:val="10"/>
            <w:tabs>
              <w:tab w:val="right" w:leader="dot" w:pos="8296"/>
            </w:tabs>
            <w:rPr>
              <w:noProof/>
            </w:rPr>
          </w:pPr>
          <w:hyperlink w:anchor="_Toc492044878" w:history="1">
            <w:r w:rsidR="00591C4F" w:rsidRPr="009262C4">
              <w:rPr>
                <w:rStyle w:val="af1"/>
                <w:noProof/>
              </w:rPr>
              <w:t>第六章总结与展望</w:t>
            </w:r>
            <w:r w:rsidR="00591C4F">
              <w:rPr>
                <w:noProof/>
                <w:webHidden/>
              </w:rPr>
              <w:tab/>
            </w:r>
            <w:r>
              <w:rPr>
                <w:noProof/>
                <w:webHidden/>
              </w:rPr>
              <w:fldChar w:fldCharType="begin"/>
            </w:r>
            <w:r w:rsidR="00591C4F">
              <w:rPr>
                <w:noProof/>
                <w:webHidden/>
              </w:rPr>
              <w:instrText xml:space="preserve"> PAGEREF _Toc492044878 \h </w:instrText>
            </w:r>
            <w:r>
              <w:rPr>
                <w:noProof/>
                <w:webHidden/>
              </w:rPr>
            </w:r>
            <w:r>
              <w:rPr>
                <w:noProof/>
                <w:webHidden/>
              </w:rPr>
              <w:fldChar w:fldCharType="separate"/>
            </w:r>
            <w:r w:rsidR="00591C4F">
              <w:rPr>
                <w:noProof/>
                <w:webHidden/>
              </w:rPr>
              <w:t>47</w:t>
            </w:r>
            <w:r>
              <w:rPr>
                <w:noProof/>
                <w:webHidden/>
              </w:rPr>
              <w:fldChar w:fldCharType="end"/>
            </w:r>
          </w:hyperlink>
        </w:p>
        <w:p w:rsidR="00591C4F" w:rsidRDefault="006079A4">
          <w:pPr>
            <w:pStyle w:val="21"/>
            <w:tabs>
              <w:tab w:val="right" w:leader="dot" w:pos="8296"/>
            </w:tabs>
            <w:rPr>
              <w:noProof/>
            </w:rPr>
          </w:pPr>
          <w:hyperlink w:anchor="_Toc492044879" w:history="1">
            <w:r w:rsidR="00591C4F" w:rsidRPr="009262C4">
              <w:rPr>
                <w:rStyle w:val="af1"/>
                <w:noProof/>
              </w:rPr>
              <w:t>6.1</w:t>
            </w:r>
            <w:r w:rsidR="00591C4F" w:rsidRPr="009262C4">
              <w:rPr>
                <w:rStyle w:val="af1"/>
                <w:noProof/>
              </w:rPr>
              <w:t>总结</w:t>
            </w:r>
            <w:r w:rsidR="00591C4F">
              <w:rPr>
                <w:noProof/>
                <w:webHidden/>
              </w:rPr>
              <w:tab/>
            </w:r>
            <w:r>
              <w:rPr>
                <w:noProof/>
                <w:webHidden/>
              </w:rPr>
              <w:fldChar w:fldCharType="begin"/>
            </w:r>
            <w:r w:rsidR="00591C4F">
              <w:rPr>
                <w:noProof/>
                <w:webHidden/>
              </w:rPr>
              <w:instrText xml:space="preserve"> PAGEREF _Toc492044879 \h </w:instrText>
            </w:r>
            <w:r>
              <w:rPr>
                <w:noProof/>
                <w:webHidden/>
              </w:rPr>
            </w:r>
            <w:r>
              <w:rPr>
                <w:noProof/>
                <w:webHidden/>
              </w:rPr>
              <w:fldChar w:fldCharType="separate"/>
            </w:r>
            <w:r w:rsidR="00591C4F">
              <w:rPr>
                <w:noProof/>
                <w:webHidden/>
              </w:rPr>
              <w:t>47</w:t>
            </w:r>
            <w:r>
              <w:rPr>
                <w:noProof/>
                <w:webHidden/>
              </w:rPr>
              <w:fldChar w:fldCharType="end"/>
            </w:r>
          </w:hyperlink>
        </w:p>
        <w:p w:rsidR="00591C4F" w:rsidRDefault="006079A4">
          <w:pPr>
            <w:pStyle w:val="21"/>
            <w:tabs>
              <w:tab w:val="right" w:leader="dot" w:pos="8296"/>
            </w:tabs>
            <w:rPr>
              <w:noProof/>
            </w:rPr>
          </w:pPr>
          <w:hyperlink w:anchor="_Toc492044880" w:history="1">
            <w:r w:rsidR="00591C4F" w:rsidRPr="009262C4">
              <w:rPr>
                <w:rStyle w:val="af1"/>
                <w:noProof/>
              </w:rPr>
              <w:t xml:space="preserve">6.2 </w:t>
            </w:r>
            <w:r w:rsidR="00591C4F" w:rsidRPr="009262C4">
              <w:rPr>
                <w:rStyle w:val="af1"/>
                <w:noProof/>
              </w:rPr>
              <w:t>展望</w:t>
            </w:r>
            <w:r w:rsidR="00591C4F">
              <w:rPr>
                <w:noProof/>
                <w:webHidden/>
              </w:rPr>
              <w:tab/>
            </w:r>
            <w:r>
              <w:rPr>
                <w:noProof/>
                <w:webHidden/>
              </w:rPr>
              <w:fldChar w:fldCharType="begin"/>
            </w:r>
            <w:r w:rsidR="00591C4F">
              <w:rPr>
                <w:noProof/>
                <w:webHidden/>
              </w:rPr>
              <w:instrText xml:space="preserve"> PAGEREF _Toc492044880 \h </w:instrText>
            </w:r>
            <w:r>
              <w:rPr>
                <w:noProof/>
                <w:webHidden/>
              </w:rPr>
            </w:r>
            <w:r>
              <w:rPr>
                <w:noProof/>
                <w:webHidden/>
              </w:rPr>
              <w:fldChar w:fldCharType="separate"/>
            </w:r>
            <w:r w:rsidR="00591C4F">
              <w:rPr>
                <w:noProof/>
                <w:webHidden/>
              </w:rPr>
              <w:t>48</w:t>
            </w:r>
            <w:r>
              <w:rPr>
                <w:noProof/>
                <w:webHidden/>
              </w:rPr>
              <w:fldChar w:fldCharType="end"/>
            </w:r>
          </w:hyperlink>
        </w:p>
        <w:p w:rsidR="00591C4F" w:rsidRDefault="006079A4">
          <w:pPr>
            <w:pStyle w:val="10"/>
            <w:tabs>
              <w:tab w:val="right" w:leader="dot" w:pos="8296"/>
            </w:tabs>
            <w:rPr>
              <w:noProof/>
            </w:rPr>
          </w:pPr>
          <w:hyperlink w:anchor="_Toc492044881" w:history="1">
            <w:r w:rsidR="00591C4F" w:rsidRPr="009262C4">
              <w:rPr>
                <w:rStyle w:val="af1"/>
                <w:noProof/>
              </w:rPr>
              <w:t>参考文献</w:t>
            </w:r>
            <w:r w:rsidR="00591C4F">
              <w:rPr>
                <w:noProof/>
                <w:webHidden/>
              </w:rPr>
              <w:tab/>
            </w:r>
            <w:r>
              <w:rPr>
                <w:noProof/>
                <w:webHidden/>
              </w:rPr>
              <w:fldChar w:fldCharType="begin"/>
            </w:r>
            <w:r w:rsidR="00591C4F">
              <w:rPr>
                <w:noProof/>
                <w:webHidden/>
              </w:rPr>
              <w:instrText xml:space="preserve"> PAGEREF _Toc492044881 \h </w:instrText>
            </w:r>
            <w:r>
              <w:rPr>
                <w:noProof/>
                <w:webHidden/>
              </w:rPr>
            </w:r>
            <w:r>
              <w:rPr>
                <w:noProof/>
                <w:webHidden/>
              </w:rPr>
              <w:fldChar w:fldCharType="separate"/>
            </w:r>
            <w:r w:rsidR="00591C4F">
              <w:rPr>
                <w:noProof/>
                <w:webHidden/>
              </w:rPr>
              <w:t>49</w:t>
            </w:r>
            <w:r>
              <w:rPr>
                <w:noProof/>
                <w:webHidden/>
              </w:rPr>
              <w:fldChar w:fldCharType="end"/>
            </w:r>
          </w:hyperlink>
        </w:p>
        <w:p w:rsidR="00591C4F" w:rsidRDefault="006079A4">
          <w:pPr>
            <w:pStyle w:val="10"/>
            <w:tabs>
              <w:tab w:val="right" w:leader="dot" w:pos="8296"/>
            </w:tabs>
            <w:rPr>
              <w:noProof/>
            </w:rPr>
          </w:pPr>
          <w:hyperlink w:anchor="_Toc492044882" w:history="1">
            <w:r w:rsidR="00591C4F" w:rsidRPr="009262C4">
              <w:rPr>
                <w:rStyle w:val="af1"/>
                <w:noProof/>
              </w:rPr>
              <w:t>附录</w:t>
            </w:r>
            <w:r w:rsidR="00591C4F">
              <w:rPr>
                <w:noProof/>
                <w:webHidden/>
              </w:rPr>
              <w:tab/>
            </w:r>
            <w:r>
              <w:rPr>
                <w:noProof/>
                <w:webHidden/>
              </w:rPr>
              <w:fldChar w:fldCharType="begin"/>
            </w:r>
            <w:r w:rsidR="00591C4F">
              <w:rPr>
                <w:noProof/>
                <w:webHidden/>
              </w:rPr>
              <w:instrText xml:space="preserve"> PAGEREF _Toc492044882 \h </w:instrText>
            </w:r>
            <w:r>
              <w:rPr>
                <w:noProof/>
                <w:webHidden/>
              </w:rPr>
            </w:r>
            <w:r>
              <w:rPr>
                <w:noProof/>
                <w:webHidden/>
              </w:rPr>
              <w:fldChar w:fldCharType="separate"/>
            </w:r>
            <w:r w:rsidR="00591C4F">
              <w:rPr>
                <w:noProof/>
                <w:webHidden/>
              </w:rPr>
              <w:t>53</w:t>
            </w:r>
            <w:r>
              <w:rPr>
                <w:noProof/>
                <w:webHidden/>
              </w:rPr>
              <w:fldChar w:fldCharType="end"/>
            </w:r>
          </w:hyperlink>
        </w:p>
        <w:p w:rsidR="00591C4F" w:rsidRDefault="006079A4">
          <w:pPr>
            <w:pStyle w:val="10"/>
            <w:tabs>
              <w:tab w:val="right" w:leader="dot" w:pos="8296"/>
            </w:tabs>
            <w:rPr>
              <w:noProof/>
            </w:rPr>
          </w:pPr>
          <w:hyperlink w:anchor="_Toc492044883" w:history="1">
            <w:r w:rsidR="00591C4F" w:rsidRPr="009262C4">
              <w:rPr>
                <w:rStyle w:val="af1"/>
                <w:noProof/>
              </w:rPr>
              <w:t>致谢</w:t>
            </w:r>
            <w:r w:rsidR="00591C4F">
              <w:rPr>
                <w:noProof/>
                <w:webHidden/>
              </w:rPr>
              <w:tab/>
            </w:r>
            <w:r>
              <w:rPr>
                <w:noProof/>
                <w:webHidden/>
              </w:rPr>
              <w:fldChar w:fldCharType="begin"/>
            </w:r>
            <w:r w:rsidR="00591C4F">
              <w:rPr>
                <w:noProof/>
                <w:webHidden/>
              </w:rPr>
              <w:instrText xml:space="preserve"> PAGEREF _Toc492044883 \h </w:instrText>
            </w:r>
            <w:r>
              <w:rPr>
                <w:noProof/>
                <w:webHidden/>
              </w:rPr>
            </w:r>
            <w:r>
              <w:rPr>
                <w:noProof/>
                <w:webHidden/>
              </w:rPr>
              <w:fldChar w:fldCharType="separate"/>
            </w:r>
            <w:r w:rsidR="00591C4F">
              <w:rPr>
                <w:noProof/>
                <w:webHidden/>
              </w:rPr>
              <w:t>55</w:t>
            </w:r>
            <w:r>
              <w:rPr>
                <w:noProof/>
                <w:webHidden/>
              </w:rPr>
              <w:fldChar w:fldCharType="end"/>
            </w:r>
          </w:hyperlink>
        </w:p>
        <w:p w:rsidR="00937D10" w:rsidRDefault="006079A4">
          <w:r>
            <w:rPr>
              <w:b/>
              <w:bCs/>
              <w:lang w:val="zh-CN"/>
            </w:rPr>
            <w:fldChar w:fldCharType="end"/>
          </w:r>
        </w:p>
      </w:sdtContent>
    </w:sdt>
    <w:p w:rsidR="00BF3AA5" w:rsidRDefault="00BF3AA5" w:rsidP="00DC7B41">
      <w:pPr>
        <w:widowControl/>
        <w:jc w:val="left"/>
        <w:rPr>
          <w:rFonts w:ascii="Times New Roman" w:hAnsi="Times New Roman" w:cs="Times New Roman"/>
          <w:color w:val="FF0000"/>
          <w:sz w:val="24"/>
          <w:szCs w:val="24"/>
        </w:rPr>
        <w:sectPr w:rsidR="00BF3AA5" w:rsidSect="00D72F57">
          <w:footerReference w:type="default" r:id="rId12"/>
          <w:pgSz w:w="11906" w:h="16838"/>
          <w:pgMar w:top="1440" w:right="1800" w:bottom="1440" w:left="1800" w:header="851" w:footer="992" w:gutter="0"/>
          <w:pgNumType w:fmt="lowerRoman" w:start="1"/>
          <w:cols w:space="425"/>
          <w:docGrid w:type="lines" w:linePitch="312"/>
        </w:sectPr>
      </w:pPr>
    </w:p>
    <w:p w:rsidR="007B0A14" w:rsidRPr="007B0A14" w:rsidRDefault="007B0A14" w:rsidP="000E05FB">
      <w:pPr>
        <w:pStyle w:val="ab"/>
        <w:spacing w:before="156"/>
      </w:pPr>
      <w:bookmarkStart w:id="10" w:name="_Toc492044832"/>
      <w:r w:rsidRPr="007B0A14">
        <w:rPr>
          <w:rFonts w:hint="eastAsia"/>
        </w:rPr>
        <w:lastRenderedPageBreak/>
        <w:t>第一章 绪论</w:t>
      </w:r>
      <w:bookmarkEnd w:id="10"/>
    </w:p>
    <w:p w:rsidR="007B0A14" w:rsidRDefault="007B0A14" w:rsidP="003121D0">
      <w:pPr>
        <w:pStyle w:val="ad"/>
        <w:spacing w:before="156"/>
      </w:pPr>
      <w:bookmarkStart w:id="11" w:name="_Toc492044833"/>
      <w:r w:rsidRPr="007B0A14">
        <w:rPr>
          <w:rFonts w:hint="eastAsia"/>
        </w:rPr>
        <w:t>1.1 课题背景及研究</w:t>
      </w:r>
      <w:commentRangeStart w:id="12"/>
      <w:r w:rsidRPr="007B0A14">
        <w:rPr>
          <w:rFonts w:hint="eastAsia"/>
        </w:rPr>
        <w:t>意义</w:t>
      </w:r>
      <w:bookmarkEnd w:id="11"/>
      <w:commentRangeEnd w:id="12"/>
      <w:r w:rsidR="003121D0">
        <w:rPr>
          <w:rStyle w:val="a9"/>
          <w:rFonts w:asciiTheme="minorHAnsi" w:hAnsiTheme="minorHAnsi"/>
          <w:b w:val="0"/>
        </w:rPr>
        <w:commentReference w:id="12"/>
      </w:r>
    </w:p>
    <w:p w:rsidR="00D10BB2" w:rsidRDefault="007B0A14" w:rsidP="00F12F1E">
      <w:pPr>
        <w:pStyle w:val="af"/>
        <w:spacing w:before="156"/>
      </w:pPr>
      <w:bookmarkStart w:id="13" w:name="_Toc492044834"/>
      <w:r w:rsidRPr="007B0A14">
        <w:rPr>
          <w:rFonts w:hint="eastAsia"/>
        </w:rPr>
        <w:t>1.1.1 课题背景</w:t>
      </w:r>
      <w:bookmarkEnd w:id="13"/>
    </w:p>
    <w:p w:rsidR="004C6D9F" w:rsidRDefault="004C6D9F" w:rsidP="00316007">
      <w:pPr>
        <w:pStyle w:val="af2"/>
        <w:ind w:firstLine="480"/>
      </w:pPr>
      <w:r>
        <w:rPr>
          <w:rFonts w:hint="eastAsia"/>
        </w:rPr>
        <w:t>中医理疗是将人工或者自然</w:t>
      </w:r>
      <w:del w:id="14" w:author="Windows 用户" w:date="2017-09-06T12:50:00Z">
        <w:r w:rsidDel="00746B61">
          <w:rPr>
            <w:rFonts w:hint="eastAsia"/>
          </w:rPr>
          <w:delText>物理</w:delText>
        </w:r>
      </w:del>
      <w:r>
        <w:rPr>
          <w:rFonts w:hint="eastAsia"/>
        </w:rPr>
        <w:t>因素作用于人体，产生有利反应，从而达到预防和治疗疾病的目的，同时，中医理疗也是康复医学的重要组成部分，可以提高患者康复的速度。</w:t>
      </w:r>
      <w:r w:rsidR="009437AB">
        <w:rPr>
          <w:rFonts w:hint="eastAsia"/>
        </w:rPr>
        <w:t>物理因素</w:t>
      </w:r>
      <w:r w:rsidR="007110BF">
        <w:rPr>
          <w:rFonts w:hint="eastAsia"/>
        </w:rPr>
        <w:t>如光、电、气、声、磁、温度、机械力等</w:t>
      </w:r>
      <w:r w:rsidR="009437AB">
        <w:rPr>
          <w:rFonts w:hint="eastAsia"/>
        </w:rPr>
        <w:t>对人体局部机体直接作用，以及对神经、</w:t>
      </w:r>
      <w:r w:rsidRPr="004C6D9F">
        <w:rPr>
          <w:rFonts w:hint="eastAsia"/>
        </w:rPr>
        <w:t>体液</w:t>
      </w:r>
      <w:r w:rsidR="009437AB">
        <w:rPr>
          <w:rFonts w:hint="eastAsia"/>
        </w:rPr>
        <w:t>等</w:t>
      </w:r>
      <w:r w:rsidRPr="004C6D9F">
        <w:rPr>
          <w:rFonts w:hint="eastAsia"/>
        </w:rPr>
        <w:t>间接作用</w:t>
      </w:r>
      <w:r w:rsidR="009437AB">
        <w:rPr>
          <w:rFonts w:hint="eastAsia"/>
        </w:rPr>
        <w:t>共同引起人体反应，从而可以</w:t>
      </w:r>
      <w:r w:rsidRPr="004C6D9F">
        <w:rPr>
          <w:rFonts w:hint="eastAsia"/>
        </w:rPr>
        <w:t>调节血液循环，加快新陈代谢，促进细胞组织的修复，调节神经系统的功能，改善</w:t>
      </w:r>
      <w:r w:rsidR="009437AB">
        <w:rPr>
          <w:rFonts w:hint="eastAsia"/>
        </w:rPr>
        <w:t>免疫功能，改善病理过程。</w:t>
      </w:r>
    </w:p>
    <w:p w:rsidR="0064767F" w:rsidRDefault="007110BF" w:rsidP="00316007">
      <w:pPr>
        <w:pStyle w:val="af2"/>
        <w:ind w:firstLine="480"/>
      </w:pPr>
      <w:r>
        <w:rPr>
          <w:rFonts w:hint="eastAsia"/>
        </w:rPr>
        <w:t>随着现代物理学、生物医学的迅速发展，</w:t>
      </w:r>
      <w:r w:rsidR="0064767F" w:rsidRPr="007B0A14">
        <w:rPr>
          <w:rFonts w:hint="eastAsia"/>
        </w:rPr>
        <w:t>历史悠久</w:t>
      </w:r>
      <w:r>
        <w:rPr>
          <w:rFonts w:hint="eastAsia"/>
        </w:rPr>
        <w:t>的中医理疗日益受到重视，</w:t>
      </w:r>
      <w:r w:rsidR="0064767F" w:rsidRPr="007B0A14">
        <w:rPr>
          <w:rFonts w:hint="eastAsia"/>
        </w:rPr>
        <w:t>尤其近年，</w:t>
      </w:r>
      <w:r>
        <w:rPr>
          <w:rFonts w:hint="eastAsia"/>
        </w:rPr>
        <w:t>拔罐、</w:t>
      </w:r>
      <w:r w:rsidR="00333697">
        <w:rPr>
          <w:rFonts w:hint="eastAsia"/>
        </w:rPr>
        <w:t>针灸、</w:t>
      </w:r>
      <w:r w:rsidR="00D46E71">
        <w:rPr>
          <w:rFonts w:hint="eastAsia"/>
        </w:rPr>
        <w:t>艾</w:t>
      </w:r>
      <w:proofErr w:type="gramStart"/>
      <w:r w:rsidR="00D46E71">
        <w:rPr>
          <w:rFonts w:hint="eastAsia"/>
        </w:rPr>
        <w:t>灸</w:t>
      </w:r>
      <w:proofErr w:type="gramEnd"/>
      <w:r w:rsidR="00D46E71">
        <w:rPr>
          <w:rFonts w:hint="eastAsia"/>
        </w:rPr>
        <w:t>（如图</w:t>
      </w:r>
      <w:r w:rsidR="00D46E71">
        <w:rPr>
          <w:rFonts w:hint="eastAsia"/>
        </w:rPr>
        <w:t>1.1</w:t>
      </w:r>
      <w:r w:rsidR="00D46E71">
        <w:rPr>
          <w:rFonts w:hint="eastAsia"/>
        </w:rPr>
        <w:t>所示）</w:t>
      </w:r>
      <w:r w:rsidR="0064767F" w:rsidRPr="007B0A14">
        <w:rPr>
          <w:rFonts w:hint="eastAsia"/>
        </w:rPr>
        <w:t>等</w:t>
      </w:r>
      <w:r>
        <w:rPr>
          <w:rFonts w:hint="eastAsia"/>
        </w:rPr>
        <w:t>常用</w:t>
      </w:r>
      <w:r w:rsidR="0064767F" w:rsidRPr="007B0A14">
        <w:rPr>
          <w:rFonts w:hint="eastAsia"/>
        </w:rPr>
        <w:t>理疗</w:t>
      </w:r>
      <w:r>
        <w:rPr>
          <w:rFonts w:hint="eastAsia"/>
        </w:rPr>
        <w:t>方法的效果被人们认可，</w:t>
      </w:r>
      <w:r w:rsidR="000C1CFF">
        <w:rPr>
          <w:rFonts w:hint="eastAsia"/>
        </w:rPr>
        <w:t>已</w:t>
      </w:r>
      <w:r w:rsidR="006A3BA2">
        <w:rPr>
          <w:rFonts w:hint="eastAsia"/>
        </w:rPr>
        <w:t>被</w:t>
      </w:r>
      <w:r>
        <w:rPr>
          <w:rFonts w:hint="eastAsia"/>
        </w:rPr>
        <w:t>越来越多的</w:t>
      </w:r>
      <w:r w:rsidR="0064767F" w:rsidRPr="007B0A14">
        <w:rPr>
          <w:rFonts w:hint="eastAsia"/>
        </w:rPr>
        <w:t>国家</w:t>
      </w:r>
      <w:r>
        <w:rPr>
          <w:rFonts w:hint="eastAsia"/>
        </w:rPr>
        <w:t>和地区</w:t>
      </w:r>
      <w:r w:rsidR="006A3BA2">
        <w:rPr>
          <w:rFonts w:hint="eastAsia"/>
        </w:rPr>
        <w:t>接受。尽管中医理疗对人体健康恢复有较好的效果，但在当前临床应用中，</w:t>
      </w:r>
      <w:r w:rsidR="0064767F" w:rsidRPr="007B0A14">
        <w:rPr>
          <w:rFonts w:hint="eastAsia"/>
        </w:rPr>
        <w:t>理疗效果</w:t>
      </w:r>
      <w:r w:rsidR="006A3BA2">
        <w:rPr>
          <w:rFonts w:hint="eastAsia"/>
        </w:rPr>
        <w:t>的检测评估依旧没有统一有效的量化手段</w:t>
      </w:r>
      <w:r w:rsidR="001F48D7">
        <w:rPr>
          <w:rFonts w:hint="eastAsia"/>
        </w:rPr>
        <w:t>。在研究层面，</w:t>
      </w:r>
      <w:r w:rsidR="006A3BA2">
        <w:rPr>
          <w:rFonts w:hint="eastAsia"/>
        </w:rPr>
        <w:t>不同研究机构和研究者采用的检测方法不同，其量化标准和参考结果也不尽不同，因此</w:t>
      </w:r>
      <w:r w:rsidR="001F48D7">
        <w:rPr>
          <w:rFonts w:hint="eastAsia"/>
        </w:rPr>
        <w:t>诸多检测方法中鱼龙混杂，难以甄别孰优孰劣；在临床层面，</w:t>
      </w:r>
      <w:r w:rsidR="006A3BA2">
        <w:rPr>
          <w:rFonts w:hint="eastAsia"/>
        </w:rPr>
        <w:t>目前临床医师更多的是参照中医典籍的描述和自身丰富的行医</w:t>
      </w:r>
      <w:r w:rsidR="0064767F" w:rsidRPr="007B0A14">
        <w:rPr>
          <w:rFonts w:hint="eastAsia"/>
        </w:rPr>
        <w:t>经验</w:t>
      </w:r>
      <w:r w:rsidR="006A3BA2">
        <w:rPr>
          <w:rFonts w:hint="eastAsia"/>
        </w:rPr>
        <w:t>对治疗效果进行定性判断</w:t>
      </w:r>
      <w:r w:rsidR="0064767F" w:rsidRPr="007B0A14">
        <w:rPr>
          <w:rFonts w:hint="eastAsia"/>
        </w:rPr>
        <w:t>，缺少有效的量化方法以验证效</w:t>
      </w:r>
      <w:r w:rsidR="001F48D7">
        <w:rPr>
          <w:rFonts w:hint="eastAsia"/>
        </w:rPr>
        <w:t>果和辅助治疗；在中医教学层面，大量中医学习者</w:t>
      </w:r>
      <w:r w:rsidR="0064767F" w:rsidRPr="007B0A14">
        <w:rPr>
          <w:rFonts w:hint="eastAsia"/>
        </w:rPr>
        <w:t>缺乏</w:t>
      </w:r>
      <w:r w:rsidR="001F48D7">
        <w:rPr>
          <w:rFonts w:hint="eastAsia"/>
        </w:rPr>
        <w:t>足够的临床经验，操作手法生疏</w:t>
      </w:r>
      <w:r w:rsidR="0064767F" w:rsidRPr="007B0A14">
        <w:rPr>
          <w:rFonts w:hint="eastAsia"/>
        </w:rPr>
        <w:t>，</w:t>
      </w:r>
      <w:r w:rsidR="000C1CFF">
        <w:rPr>
          <w:rFonts w:hint="eastAsia"/>
        </w:rPr>
        <w:t>仅凭教材要点和导师传授的经验</w:t>
      </w:r>
      <w:r w:rsidR="001F48D7">
        <w:rPr>
          <w:rFonts w:hint="eastAsia"/>
        </w:rPr>
        <w:t>难以真正有效得到理疗后的反馈结果</w:t>
      </w:r>
      <w:r w:rsidR="000C1CFF">
        <w:rPr>
          <w:rFonts w:hint="eastAsia"/>
        </w:rPr>
        <w:t>，对学习无法产生帮助性指导</w:t>
      </w:r>
      <w:r w:rsidR="001F48D7">
        <w:rPr>
          <w:rFonts w:hint="eastAsia"/>
        </w:rPr>
        <w:t>；在推广普及层面，</w:t>
      </w:r>
      <w:r w:rsidR="001F48D7" w:rsidRPr="007B0A14">
        <w:rPr>
          <w:rFonts w:hint="eastAsia"/>
        </w:rPr>
        <w:t>艾</w:t>
      </w:r>
      <w:proofErr w:type="gramStart"/>
      <w:r w:rsidR="001F48D7" w:rsidRPr="007B0A14">
        <w:rPr>
          <w:rFonts w:hint="eastAsia"/>
        </w:rPr>
        <w:t>灸</w:t>
      </w:r>
      <w:proofErr w:type="gramEnd"/>
      <w:r w:rsidR="001F48D7" w:rsidRPr="007B0A14">
        <w:rPr>
          <w:rFonts w:hint="eastAsia"/>
        </w:rPr>
        <w:t>、火罐等家庭常用理疗方法在日常生活中备受青</w:t>
      </w:r>
      <w:r w:rsidR="001F48D7">
        <w:rPr>
          <w:rFonts w:hint="eastAsia"/>
        </w:rPr>
        <w:t>睐，缺乏经验的</w:t>
      </w:r>
      <w:r w:rsidR="00E33220">
        <w:rPr>
          <w:rFonts w:hint="eastAsia"/>
        </w:rPr>
        <w:t>普通</w:t>
      </w:r>
      <w:r w:rsidR="001F48D7">
        <w:rPr>
          <w:rFonts w:hint="eastAsia"/>
        </w:rPr>
        <w:t>操作者常常因无法找准穴位导致其理疗效果欠佳或无效，而中医取穴方法多种多样，</w:t>
      </w:r>
      <w:r w:rsidR="00E33220">
        <w:rPr>
          <w:rFonts w:hint="eastAsia"/>
        </w:rPr>
        <w:t>取穴的准确性同样主要依赖于中医医师</w:t>
      </w:r>
      <w:r w:rsidR="0064767F" w:rsidRPr="007B0A14">
        <w:rPr>
          <w:rFonts w:hint="eastAsia"/>
        </w:rPr>
        <w:t>的主观判断和个人经验</w:t>
      </w:r>
      <w:r w:rsidR="00E33220">
        <w:rPr>
          <w:rFonts w:hint="eastAsia"/>
        </w:rPr>
        <w:t>，因此中医理疗走进寻常百姓家</w:t>
      </w:r>
      <w:r w:rsidR="001F48D7">
        <w:rPr>
          <w:rFonts w:hint="eastAsia"/>
        </w:rPr>
        <w:t>受到限制</w:t>
      </w:r>
      <w:r w:rsidR="0064767F" w:rsidRPr="007B0A14">
        <w:rPr>
          <w:rFonts w:hint="eastAsia"/>
        </w:rPr>
        <w:t>。</w:t>
      </w:r>
      <w:r w:rsidR="001F48D7">
        <w:rPr>
          <w:rFonts w:hint="eastAsia"/>
        </w:rPr>
        <w:t>综上，</w:t>
      </w:r>
      <w:r w:rsidR="00E62964">
        <w:rPr>
          <w:rFonts w:hint="eastAsia"/>
        </w:rPr>
        <w:t>中医理疗</w:t>
      </w:r>
      <w:r w:rsidR="0064767F" w:rsidRPr="007B0A14">
        <w:rPr>
          <w:rFonts w:hint="eastAsia"/>
        </w:rPr>
        <w:t>亟需一种</w:t>
      </w:r>
      <w:r w:rsidR="00E62964">
        <w:rPr>
          <w:rFonts w:hint="eastAsia"/>
        </w:rPr>
        <w:t>有效的量化评估手段和功效评估方法，以适应现代</w:t>
      </w:r>
      <w:r w:rsidR="0064767F" w:rsidRPr="007B0A14">
        <w:rPr>
          <w:rFonts w:hint="eastAsia"/>
        </w:rPr>
        <w:t>医疗技术的</w:t>
      </w:r>
      <w:r w:rsidR="00E62964">
        <w:rPr>
          <w:rFonts w:hint="eastAsia"/>
        </w:rPr>
        <w:t>精准化要求，提高</w:t>
      </w:r>
      <w:r w:rsidR="006079A4" w:rsidRPr="006079A4">
        <w:rPr>
          <w:rFonts w:hint="eastAsia"/>
          <w:highlight w:val="yellow"/>
          <w:rPrChange w:id="15" w:author="Windows 用户" w:date="2017-09-06T13:04:00Z">
            <w:rPr>
              <w:rFonts w:hint="eastAsia"/>
            </w:rPr>
          </w:rPrChange>
        </w:rPr>
        <w:t>理疗学习</w:t>
      </w:r>
      <w:r w:rsidR="00E62964">
        <w:rPr>
          <w:rFonts w:hint="eastAsia"/>
        </w:rPr>
        <w:t>的效率，降低理疗推广的门槛。</w:t>
      </w:r>
    </w:p>
    <w:p w:rsidR="00D46E71" w:rsidRDefault="00D46E71" w:rsidP="00D46E71">
      <w:pPr>
        <w:jc w:val="center"/>
        <w:rPr>
          <w:rFonts w:asciiTheme="minorEastAsia" w:hAnsiTheme="minorEastAsia"/>
          <w:sz w:val="24"/>
          <w:szCs w:val="24"/>
        </w:rPr>
      </w:pPr>
      <w:r>
        <w:rPr>
          <w:noProof/>
        </w:rPr>
        <w:drawing>
          <wp:inline distT="0" distB="0" distL="0" distR="0">
            <wp:extent cx="4696691" cy="1535783"/>
            <wp:effectExtent l="0" t="0" r="0" b="762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stretch>
                      <a:fillRect/>
                    </a:stretch>
                  </pic:blipFill>
                  <pic:spPr>
                    <a:xfrm>
                      <a:off x="0" y="0"/>
                      <a:ext cx="4759664" cy="1556375"/>
                    </a:xfrm>
                    <a:prstGeom prst="rect">
                      <a:avLst/>
                    </a:prstGeom>
                  </pic:spPr>
                </pic:pic>
              </a:graphicData>
            </a:graphic>
          </wp:inline>
        </w:drawing>
      </w:r>
    </w:p>
    <w:p w:rsidR="00D46E71" w:rsidRDefault="00D46E71" w:rsidP="00D46E71">
      <w:pPr>
        <w:jc w:val="center"/>
        <w:rPr>
          <w:rFonts w:asciiTheme="minorEastAsia" w:hAnsiTheme="minorEastAsia"/>
          <w:sz w:val="24"/>
          <w:szCs w:val="24"/>
        </w:rPr>
      </w:pPr>
      <w:r>
        <w:rPr>
          <w:rFonts w:asciiTheme="minorEastAsia" w:hAnsiTheme="minorEastAsia" w:hint="eastAsia"/>
          <w:sz w:val="24"/>
          <w:szCs w:val="24"/>
        </w:rPr>
        <w:t>图1</w:t>
      </w:r>
      <w:r>
        <w:rPr>
          <w:rFonts w:asciiTheme="minorEastAsia" w:hAnsiTheme="minorEastAsia"/>
          <w:sz w:val="24"/>
          <w:szCs w:val="24"/>
        </w:rPr>
        <w:t xml:space="preserve">.1 </w:t>
      </w:r>
      <w:r>
        <w:rPr>
          <w:rFonts w:asciiTheme="minorEastAsia" w:hAnsiTheme="minorEastAsia" w:hint="eastAsia"/>
          <w:sz w:val="24"/>
          <w:szCs w:val="24"/>
        </w:rPr>
        <w:t>拔罐、针灸、艾</w:t>
      </w:r>
      <w:proofErr w:type="gramStart"/>
      <w:r>
        <w:rPr>
          <w:rFonts w:asciiTheme="minorEastAsia" w:hAnsiTheme="minorEastAsia" w:hint="eastAsia"/>
          <w:sz w:val="24"/>
          <w:szCs w:val="24"/>
        </w:rPr>
        <w:t>灸</w:t>
      </w:r>
      <w:proofErr w:type="gramEnd"/>
    </w:p>
    <w:p w:rsidR="00D46E71" w:rsidRPr="007B0A14" w:rsidRDefault="00D46E71" w:rsidP="00D46E71">
      <w:pPr>
        <w:jc w:val="center"/>
        <w:rPr>
          <w:rFonts w:asciiTheme="minorEastAsia" w:hAnsiTheme="minorEastAsia"/>
          <w:sz w:val="24"/>
          <w:szCs w:val="24"/>
        </w:rPr>
      </w:pPr>
      <w:r>
        <w:rPr>
          <w:rFonts w:asciiTheme="minorEastAsia" w:hAnsiTheme="minorEastAsia"/>
          <w:sz w:val="24"/>
          <w:szCs w:val="24"/>
        </w:rPr>
        <w:t>F</w:t>
      </w:r>
      <w:r>
        <w:rPr>
          <w:rFonts w:asciiTheme="minorEastAsia" w:hAnsiTheme="minorEastAsia" w:hint="eastAsia"/>
          <w:sz w:val="24"/>
          <w:szCs w:val="24"/>
        </w:rPr>
        <w:t>ig</w:t>
      </w:r>
      <w:r>
        <w:rPr>
          <w:rFonts w:asciiTheme="minorEastAsia" w:hAnsiTheme="minorEastAsia"/>
          <w:sz w:val="24"/>
          <w:szCs w:val="24"/>
        </w:rPr>
        <w:t xml:space="preserve">.1.1 </w:t>
      </w:r>
    </w:p>
    <w:p w:rsidR="005B2A4B" w:rsidRDefault="00987664" w:rsidP="00316007">
      <w:pPr>
        <w:pStyle w:val="af2"/>
        <w:ind w:firstLine="480"/>
      </w:pPr>
      <w:r>
        <w:rPr>
          <w:rFonts w:hint="eastAsia"/>
        </w:rPr>
        <w:lastRenderedPageBreak/>
        <w:t>中医理疗是以中医理论为</w:t>
      </w:r>
      <w:r w:rsidR="0064767F" w:rsidRPr="007B0A14">
        <w:rPr>
          <w:rFonts w:hint="eastAsia"/>
        </w:rPr>
        <w:t>基础</w:t>
      </w:r>
      <w:r>
        <w:rPr>
          <w:rFonts w:hint="eastAsia"/>
        </w:rPr>
        <w:t>、以经络理论为指导的一种外治中医疗法</w:t>
      </w:r>
      <w:r w:rsidR="0064767F" w:rsidRPr="007B0A14">
        <w:rPr>
          <w:rFonts w:hint="eastAsia"/>
        </w:rPr>
        <w:t>。</w:t>
      </w:r>
      <w:r>
        <w:rPr>
          <w:rFonts w:hint="eastAsia"/>
        </w:rPr>
        <w:t>中医理论认为，人体作为一个有机的整体，脏腑等器官之间在生理上互相协作、互相促进。</w:t>
      </w:r>
      <w:r w:rsidR="0064767F" w:rsidRPr="007B0A14">
        <w:rPr>
          <w:rFonts w:hint="eastAsia"/>
        </w:rPr>
        <w:t>经络理论认为，</w:t>
      </w:r>
      <w:r>
        <w:rPr>
          <w:rFonts w:hint="eastAsia"/>
        </w:rPr>
        <w:t>拔罐、针灸、艾</w:t>
      </w:r>
      <w:proofErr w:type="gramStart"/>
      <w:r>
        <w:rPr>
          <w:rFonts w:hint="eastAsia"/>
        </w:rPr>
        <w:t>灸</w:t>
      </w:r>
      <w:proofErr w:type="gramEnd"/>
      <w:r>
        <w:rPr>
          <w:rFonts w:hint="eastAsia"/>
        </w:rPr>
        <w:t>等理疗方法可以</w:t>
      </w:r>
      <w:r w:rsidR="0064767F" w:rsidRPr="007B0A14">
        <w:rPr>
          <w:rFonts w:hint="eastAsia"/>
        </w:rPr>
        <w:t>行气血</w:t>
      </w:r>
      <w:r>
        <w:rPr>
          <w:rFonts w:hint="eastAsia"/>
        </w:rPr>
        <w:t>、通经络，在《黄帝内经》</w:t>
      </w:r>
      <w:r w:rsidR="00443B65">
        <w:rPr>
          <w:rFonts w:hint="eastAsia"/>
        </w:rPr>
        <w:t>、《灵柩》（九卷）等典籍</w:t>
      </w:r>
      <w:r>
        <w:rPr>
          <w:rFonts w:hint="eastAsia"/>
        </w:rPr>
        <w:t>中有着大量的记载</w:t>
      </w:r>
      <w:r w:rsidR="00443B65">
        <w:rPr>
          <w:rFonts w:hint="eastAsia"/>
        </w:rPr>
        <w:t>和描述</w:t>
      </w:r>
      <w:r w:rsidR="0064767F" w:rsidRPr="007B0A14">
        <w:rPr>
          <w:rFonts w:hint="eastAsia"/>
        </w:rPr>
        <w:t>。</w:t>
      </w:r>
      <w:r w:rsidR="00ED1705">
        <w:rPr>
          <w:rFonts w:hint="eastAsia"/>
        </w:rPr>
        <w:t>经络</w:t>
      </w:r>
      <w:r w:rsidR="00833C91">
        <w:rPr>
          <w:rFonts w:hint="eastAsia"/>
        </w:rPr>
        <w:t>，内属于脏腑，外络于肢节，如环，无端，是运行气血的通道</w:t>
      </w:r>
      <w:r w:rsidR="001E3727">
        <w:rPr>
          <w:rFonts w:hint="eastAsia"/>
        </w:rPr>
        <w:t>，其临床应用主要体现在诊断和治疗两个方面。</w:t>
      </w:r>
      <w:r w:rsidR="00210462">
        <w:rPr>
          <w:rFonts w:hint="eastAsia"/>
        </w:rPr>
        <w:t>诊断</w:t>
      </w:r>
      <w:r w:rsidR="001E3727">
        <w:rPr>
          <w:rFonts w:hint="eastAsia"/>
        </w:rPr>
        <w:t>方面分为分经辨证和经络疗法，具体是根据经络来切脉，由此辨别症候；治疗方面则分为</w:t>
      </w:r>
      <w:r w:rsidR="00210462">
        <w:rPr>
          <w:rFonts w:hint="eastAsia"/>
        </w:rPr>
        <w:t>循经取穴和分经用药，根据经络的不同选取不同的穴位用以不同的药物或疗法。</w:t>
      </w:r>
      <w:r w:rsidR="0064767F" w:rsidRPr="007B0A14">
        <w:rPr>
          <w:rFonts w:hint="eastAsia"/>
        </w:rPr>
        <w:t>现代生理学理论认为</w:t>
      </w:r>
      <w:r w:rsidR="00833C91">
        <w:rPr>
          <w:rFonts w:hint="eastAsia"/>
        </w:rPr>
        <w:t>身体中的代谢</w:t>
      </w:r>
      <w:r w:rsidR="00FD2851">
        <w:rPr>
          <w:rFonts w:hint="eastAsia"/>
        </w:rPr>
        <w:t>物</w:t>
      </w:r>
      <w:r w:rsidR="00833C91">
        <w:rPr>
          <w:rFonts w:hint="eastAsia"/>
        </w:rPr>
        <w:t>和氧</w:t>
      </w:r>
      <w:r w:rsidR="00FD2851">
        <w:rPr>
          <w:rFonts w:hint="eastAsia"/>
        </w:rPr>
        <w:t>在</w:t>
      </w:r>
      <w:r w:rsidR="0064767F" w:rsidRPr="007B0A14">
        <w:rPr>
          <w:rFonts w:hint="eastAsia"/>
        </w:rPr>
        <w:t>新陈代谢</w:t>
      </w:r>
      <w:r w:rsidR="00833C91">
        <w:rPr>
          <w:rFonts w:hint="eastAsia"/>
        </w:rPr>
        <w:t>过程中起着非常</w:t>
      </w:r>
      <w:r w:rsidR="0064767F" w:rsidRPr="007B0A14">
        <w:rPr>
          <w:rFonts w:hint="eastAsia"/>
        </w:rPr>
        <w:t>重要</w:t>
      </w:r>
      <w:r w:rsidR="00FD2851">
        <w:rPr>
          <w:rFonts w:hint="eastAsia"/>
        </w:rPr>
        <w:t>的</w:t>
      </w:r>
      <w:r w:rsidR="0064767F" w:rsidRPr="007B0A14">
        <w:rPr>
          <w:rFonts w:hint="eastAsia"/>
        </w:rPr>
        <w:t>作用，而氧和</w:t>
      </w:r>
      <w:r w:rsidR="00833C91">
        <w:rPr>
          <w:rFonts w:hint="eastAsia"/>
        </w:rPr>
        <w:t>中医理论中的经气刚好是</w:t>
      </w:r>
      <w:r w:rsidR="0064767F" w:rsidRPr="007B0A14">
        <w:rPr>
          <w:rFonts w:hint="eastAsia"/>
        </w:rPr>
        <w:t>贯通于</w:t>
      </w:r>
      <w:r w:rsidR="00FD2851">
        <w:rPr>
          <w:rFonts w:hint="eastAsia"/>
        </w:rPr>
        <w:t>人体的</w:t>
      </w:r>
      <w:r w:rsidR="00833C91">
        <w:rPr>
          <w:rFonts w:hint="eastAsia"/>
        </w:rPr>
        <w:t>经络之中。经大量</w:t>
      </w:r>
      <w:r w:rsidR="00292584">
        <w:rPr>
          <w:rFonts w:hint="eastAsia"/>
        </w:rPr>
        <w:t>临床</w:t>
      </w:r>
      <w:r w:rsidR="0064767F" w:rsidRPr="007B0A14">
        <w:rPr>
          <w:rFonts w:hint="eastAsia"/>
        </w:rPr>
        <w:t>研究证实，中医理疗</w:t>
      </w:r>
      <w:r w:rsidR="00833C91">
        <w:rPr>
          <w:rFonts w:hint="eastAsia"/>
        </w:rPr>
        <w:t>的外络疗法</w:t>
      </w:r>
      <w:r w:rsidR="00FD2851">
        <w:rPr>
          <w:rFonts w:hint="eastAsia"/>
        </w:rPr>
        <w:t>会使机体产生多系统</w:t>
      </w:r>
      <w:r w:rsidR="00833C91">
        <w:rPr>
          <w:rFonts w:hint="eastAsia"/>
        </w:rPr>
        <w:t>联合</w:t>
      </w:r>
      <w:r w:rsidR="00FD2851">
        <w:rPr>
          <w:rFonts w:hint="eastAsia"/>
        </w:rPr>
        <w:t>反应</w:t>
      </w:r>
      <w:r w:rsidR="0064767F" w:rsidRPr="007B0A14">
        <w:rPr>
          <w:rFonts w:hint="eastAsia"/>
        </w:rPr>
        <w:t>，血管反应</w:t>
      </w:r>
      <w:r w:rsidR="00833C91">
        <w:rPr>
          <w:rFonts w:hint="eastAsia"/>
        </w:rPr>
        <w:t>便是其中一种，</w:t>
      </w:r>
      <w:r w:rsidR="001E3727">
        <w:rPr>
          <w:rFonts w:hint="eastAsia"/>
        </w:rPr>
        <w:t>而</w:t>
      </w:r>
      <w:r w:rsidR="00833C91">
        <w:rPr>
          <w:rFonts w:hint="eastAsia"/>
        </w:rPr>
        <w:t>血管反映中的微循环变化尤为显著。</w:t>
      </w:r>
      <w:r w:rsidR="001E3727">
        <w:rPr>
          <w:rFonts w:hint="eastAsia"/>
        </w:rPr>
        <w:t>鉴于此，</w:t>
      </w:r>
      <w:r w:rsidR="00F203E0">
        <w:rPr>
          <w:rFonts w:hint="eastAsia"/>
        </w:rPr>
        <w:t>将中医理疗中</w:t>
      </w:r>
      <w:r w:rsidR="001E3727">
        <w:rPr>
          <w:rFonts w:hint="eastAsia"/>
        </w:rPr>
        <w:t>难度较大的疗效</w:t>
      </w:r>
      <w:r w:rsidR="00F203E0">
        <w:rPr>
          <w:rFonts w:hint="eastAsia"/>
        </w:rPr>
        <w:t>量化等问题的</w:t>
      </w:r>
      <w:r w:rsidR="005B2A4B">
        <w:rPr>
          <w:rFonts w:hint="eastAsia"/>
        </w:rPr>
        <w:t>研究转化</w:t>
      </w:r>
      <w:r w:rsidR="00F203E0">
        <w:rPr>
          <w:rFonts w:hint="eastAsia"/>
        </w:rPr>
        <w:t>为微循环的研究</w:t>
      </w:r>
      <w:r w:rsidR="001E3727">
        <w:rPr>
          <w:rFonts w:hint="eastAsia"/>
        </w:rPr>
        <w:t>是一种可行的方案</w:t>
      </w:r>
      <w:r w:rsidR="00F203E0">
        <w:rPr>
          <w:rFonts w:hint="eastAsia"/>
        </w:rPr>
        <w:t>。</w:t>
      </w:r>
    </w:p>
    <w:p w:rsidR="0064767F" w:rsidRPr="007B0A14" w:rsidRDefault="00210462" w:rsidP="00316007">
      <w:pPr>
        <w:pStyle w:val="af2"/>
        <w:ind w:firstLine="480"/>
      </w:pPr>
      <w:r>
        <w:rPr>
          <w:rFonts w:hint="eastAsia"/>
        </w:rPr>
        <w:t>微循环是指微动脉与微静脉之间的血液循环</w:t>
      </w:r>
      <w:r w:rsidR="005B2A4B" w:rsidRPr="00225299">
        <w:rPr>
          <w:rFonts w:hint="eastAsia"/>
          <w:highlight w:val="yellow"/>
          <w:vertAlign w:val="superscript"/>
        </w:rPr>
        <w:t>[</w:t>
      </w:r>
      <w:r w:rsidR="005B2A4B" w:rsidRPr="00225299">
        <w:rPr>
          <w:highlight w:val="yellow"/>
          <w:vertAlign w:val="superscript"/>
        </w:rPr>
        <w:t>1</w:t>
      </w:r>
      <w:r w:rsidR="005B2A4B" w:rsidRPr="00225299">
        <w:rPr>
          <w:rFonts w:hint="eastAsia"/>
          <w:highlight w:val="yellow"/>
          <w:vertAlign w:val="superscript"/>
        </w:rPr>
        <w:t>]</w:t>
      </w:r>
      <w:r w:rsidR="00F203E0">
        <w:rPr>
          <w:rFonts w:hint="eastAsia"/>
        </w:rPr>
        <w:t>，血管口径范围为</w:t>
      </w:r>
      <m:oMath>
        <m:r>
          <m:rPr>
            <m:sty m:val="p"/>
          </m:rPr>
          <w:rPr>
            <w:rFonts w:ascii="Cambria Math" w:hAnsi="Cambria Math"/>
          </w:rPr>
          <m:t>100μm~300μm</m:t>
        </m:r>
      </m:oMath>
      <w:r w:rsidR="00F203E0">
        <w:rPr>
          <w:rFonts w:hint="eastAsia"/>
        </w:rPr>
        <w:t>，</w:t>
      </w:r>
      <w:r w:rsidR="001E3727">
        <w:rPr>
          <w:rFonts w:hint="eastAsia"/>
        </w:rPr>
        <w:t>大多数疾病发生、发展过程中都伴随着微循环障碍的病理变化。</w:t>
      </w:r>
      <w:r w:rsidR="005B2A4B">
        <w:rPr>
          <w:rFonts w:hint="eastAsia"/>
        </w:rPr>
        <w:t>随着新技术的不断发展，研究微循环的指标和范畴也在</w:t>
      </w:r>
      <w:r w:rsidR="001E3727">
        <w:rPr>
          <w:rFonts w:hint="eastAsia"/>
        </w:rPr>
        <w:t>不断</w:t>
      </w:r>
      <w:r w:rsidR="005B2A4B">
        <w:rPr>
          <w:rFonts w:hint="eastAsia"/>
        </w:rPr>
        <w:t>拓宽，从最初的血管新生和微血管重构</w:t>
      </w:r>
      <w:r w:rsidR="001E3727">
        <w:rPr>
          <w:rFonts w:hint="eastAsia"/>
        </w:rPr>
        <w:t>研究</w:t>
      </w:r>
      <w:r w:rsidR="005B2A4B">
        <w:rPr>
          <w:rFonts w:hint="eastAsia"/>
        </w:rPr>
        <w:t>到现在的微血管血流速度检测</w:t>
      </w:r>
      <w:r w:rsidR="001E3727">
        <w:rPr>
          <w:rFonts w:hint="eastAsia"/>
        </w:rPr>
        <w:t>研究</w:t>
      </w:r>
      <w:r w:rsidR="005B2A4B">
        <w:rPr>
          <w:rFonts w:hint="eastAsia"/>
        </w:rPr>
        <w:t>，从最初的西医临床探究到现在的中医理疗效果检测，</w:t>
      </w:r>
      <w:r w:rsidR="001E3727">
        <w:rPr>
          <w:rFonts w:hint="eastAsia"/>
        </w:rPr>
        <w:t>对</w:t>
      </w:r>
      <w:r w:rsidR="005B2A4B">
        <w:rPr>
          <w:rFonts w:hint="eastAsia"/>
        </w:rPr>
        <w:t>微循环研究</w:t>
      </w:r>
      <w:r w:rsidR="001E3727">
        <w:rPr>
          <w:rFonts w:hint="eastAsia"/>
        </w:rPr>
        <w:t>越来越深入，其</w:t>
      </w:r>
      <w:r w:rsidR="005B2A4B">
        <w:rPr>
          <w:rFonts w:hint="eastAsia"/>
        </w:rPr>
        <w:t>重要性可见一斑。</w:t>
      </w:r>
      <w:r w:rsidR="0073198A">
        <w:rPr>
          <w:rFonts w:hint="eastAsia"/>
        </w:rPr>
        <w:t>在人体生理循环过程中，皮肤微循环直接参与组织和</w:t>
      </w:r>
      <w:r w:rsidR="0064767F" w:rsidRPr="007B0A14">
        <w:rPr>
          <w:rFonts w:hint="eastAsia"/>
        </w:rPr>
        <w:t>细胞的物质、信息、能量传递</w:t>
      </w:r>
      <w:r w:rsidR="0073198A">
        <w:rPr>
          <w:rFonts w:hint="eastAsia"/>
        </w:rPr>
        <w:t>，促进</w:t>
      </w:r>
      <w:r w:rsidR="0064767F" w:rsidRPr="007B0A14">
        <w:rPr>
          <w:rFonts w:hint="eastAsia"/>
        </w:rPr>
        <w:t>血液、淋巴液、组织液的流动</w:t>
      </w:r>
      <w:r w:rsidR="0064767F" w:rsidRPr="00225299">
        <w:rPr>
          <w:rFonts w:hint="eastAsia"/>
          <w:highlight w:val="yellow"/>
          <w:vertAlign w:val="superscript"/>
        </w:rPr>
        <w:t>[</w:t>
      </w:r>
      <w:r w:rsidR="00225299" w:rsidRPr="00225299">
        <w:rPr>
          <w:highlight w:val="yellow"/>
          <w:vertAlign w:val="superscript"/>
        </w:rPr>
        <w:t>2</w:t>
      </w:r>
      <w:r w:rsidR="0064767F" w:rsidRPr="00225299">
        <w:rPr>
          <w:rFonts w:hint="eastAsia"/>
          <w:highlight w:val="yellow"/>
          <w:vertAlign w:val="superscript"/>
        </w:rPr>
        <w:t>]</w:t>
      </w:r>
      <w:r w:rsidR="0073198A">
        <w:rPr>
          <w:rFonts w:hint="eastAsia"/>
        </w:rPr>
        <w:t>，这是一个</w:t>
      </w:r>
      <w:r w:rsidR="0064767F" w:rsidRPr="007B0A14">
        <w:rPr>
          <w:rFonts w:hint="eastAsia"/>
        </w:rPr>
        <w:t>动态</w:t>
      </w:r>
      <w:r w:rsidR="0073198A">
        <w:rPr>
          <w:rFonts w:hint="eastAsia"/>
        </w:rPr>
        <w:t>循环的过程。而中医理论认为经络是气血行走的通道，</w:t>
      </w:r>
      <w:r w:rsidR="0064767F" w:rsidRPr="007B0A14">
        <w:rPr>
          <w:rFonts w:hint="eastAsia"/>
        </w:rPr>
        <w:t>气血汇聚之处</w:t>
      </w:r>
      <w:r w:rsidR="0073198A">
        <w:rPr>
          <w:rFonts w:hint="eastAsia"/>
        </w:rPr>
        <w:t>即是</w:t>
      </w:r>
      <w:proofErr w:type="gramStart"/>
      <w:r w:rsidR="0073198A">
        <w:rPr>
          <w:rFonts w:hint="eastAsia"/>
        </w:rPr>
        <w:t>腧穴所在</w:t>
      </w:r>
      <w:proofErr w:type="gramEnd"/>
      <w:r w:rsidR="0073198A">
        <w:rPr>
          <w:rFonts w:hint="eastAsia"/>
        </w:rPr>
        <w:t>之处</w:t>
      </w:r>
      <w:r w:rsidR="0064767F" w:rsidRPr="007B0A14">
        <w:rPr>
          <w:rFonts w:hint="eastAsia"/>
        </w:rPr>
        <w:t>，</w:t>
      </w:r>
      <w:r w:rsidR="001E3727">
        <w:rPr>
          <w:rFonts w:hint="eastAsia"/>
        </w:rPr>
        <w:t>虽然人体经络和穴位的结构、效应、</w:t>
      </w:r>
      <w:r w:rsidR="00292584">
        <w:rPr>
          <w:rFonts w:hint="eastAsia"/>
        </w:rPr>
        <w:t>机制尚</w:t>
      </w:r>
      <w:r w:rsidR="0073198A">
        <w:rPr>
          <w:rFonts w:hint="eastAsia"/>
        </w:rPr>
        <w:t>未得到完全精准</w:t>
      </w:r>
      <w:r w:rsidR="00292584">
        <w:rPr>
          <w:rFonts w:hint="eastAsia"/>
        </w:rPr>
        <w:t>的</w:t>
      </w:r>
      <w:r w:rsidR="0073198A">
        <w:rPr>
          <w:rFonts w:hint="eastAsia"/>
        </w:rPr>
        <w:t>解释</w:t>
      </w:r>
      <w:r w:rsidR="0064767F" w:rsidRPr="007B0A14">
        <w:rPr>
          <w:rFonts w:hint="eastAsia"/>
        </w:rPr>
        <w:t>，但目前的</w:t>
      </w:r>
      <w:r w:rsidR="00292584">
        <w:rPr>
          <w:rFonts w:hint="eastAsia"/>
        </w:rPr>
        <w:t>研究已</w:t>
      </w:r>
      <w:r w:rsidR="0064767F" w:rsidRPr="007B0A14">
        <w:rPr>
          <w:rFonts w:hint="eastAsia"/>
        </w:rPr>
        <w:t>表明经络</w:t>
      </w:r>
      <w:r w:rsidR="0073198A">
        <w:rPr>
          <w:rFonts w:hint="eastAsia"/>
        </w:rPr>
        <w:t>作用</w:t>
      </w:r>
      <w:r w:rsidR="0064767F" w:rsidRPr="007B0A14">
        <w:rPr>
          <w:rFonts w:hint="eastAsia"/>
        </w:rPr>
        <w:t>与皮肤微循环</w:t>
      </w:r>
      <w:r w:rsidR="00292584">
        <w:rPr>
          <w:rFonts w:hint="eastAsia"/>
        </w:rPr>
        <w:t>是</w:t>
      </w:r>
      <w:r w:rsidR="0064767F" w:rsidRPr="007B0A14">
        <w:rPr>
          <w:rFonts w:hint="eastAsia"/>
        </w:rPr>
        <w:t>息息相关</w:t>
      </w:r>
      <w:r w:rsidR="00292584">
        <w:rPr>
          <w:rFonts w:hint="eastAsia"/>
        </w:rPr>
        <w:t>的</w:t>
      </w:r>
      <w:r w:rsidR="0073198A">
        <w:rPr>
          <w:rFonts w:hint="eastAsia"/>
        </w:rPr>
        <w:t>，从目前已有的研究结果分析可以知道</w:t>
      </w:r>
      <w:r w:rsidR="0073198A" w:rsidRPr="007B0A14">
        <w:rPr>
          <w:rFonts w:hint="eastAsia"/>
        </w:rPr>
        <w:t>这种</w:t>
      </w:r>
      <w:r w:rsidR="0073198A">
        <w:rPr>
          <w:rFonts w:hint="eastAsia"/>
        </w:rPr>
        <w:t>微循环变化正是中医理疗外治疗法的治病机理之一，且通过对微循环的疏通能产生比较好的疗效</w:t>
      </w:r>
      <w:r w:rsidR="0073198A" w:rsidRPr="007B0A14">
        <w:rPr>
          <w:rFonts w:hint="eastAsia"/>
        </w:rPr>
        <w:t>。</w:t>
      </w:r>
    </w:p>
    <w:p w:rsidR="0064767F" w:rsidRPr="007B0A14" w:rsidRDefault="00917AB8" w:rsidP="00316007">
      <w:pPr>
        <w:pStyle w:val="af2"/>
        <w:ind w:firstLine="480"/>
      </w:pPr>
      <w:r>
        <w:rPr>
          <w:rFonts w:hint="eastAsia"/>
        </w:rPr>
        <w:t>正如前文所述，中医理疗在人们日常生活中变得日益</w:t>
      </w:r>
      <w:r w:rsidR="00297005">
        <w:rPr>
          <w:rFonts w:hint="eastAsia"/>
        </w:rPr>
        <w:t>普及，而穴位在理疗过程中所起的作用也备受关注，因此</w:t>
      </w:r>
      <w:r w:rsidR="0064767F" w:rsidRPr="007B0A14">
        <w:rPr>
          <w:rFonts w:hint="eastAsia"/>
        </w:rPr>
        <w:t>穴位的研究</w:t>
      </w:r>
      <w:r w:rsidR="00297005">
        <w:rPr>
          <w:rFonts w:hint="eastAsia"/>
        </w:rPr>
        <w:t>也成为探索微循环和经络理论关系的重要环节。研究表明，与</w:t>
      </w:r>
      <w:r w:rsidR="0064767F" w:rsidRPr="007B0A14">
        <w:rPr>
          <w:rFonts w:hint="eastAsia"/>
        </w:rPr>
        <w:t>周围组织</w:t>
      </w:r>
      <w:r w:rsidR="00297005">
        <w:rPr>
          <w:rFonts w:hint="eastAsia"/>
        </w:rPr>
        <w:t>相比，穴位点</w:t>
      </w:r>
      <w:proofErr w:type="gramStart"/>
      <w:r w:rsidR="00297005">
        <w:rPr>
          <w:rFonts w:hint="eastAsia"/>
        </w:rPr>
        <w:t>处</w:t>
      </w:r>
      <w:r w:rsidR="009B50ED">
        <w:rPr>
          <w:rFonts w:hint="eastAsia"/>
        </w:rPr>
        <w:t>有着</w:t>
      </w:r>
      <w:proofErr w:type="gramEnd"/>
      <w:r w:rsidR="009B50ED">
        <w:rPr>
          <w:rFonts w:hint="eastAsia"/>
        </w:rPr>
        <w:t>特殊的</w:t>
      </w:r>
      <w:proofErr w:type="gramStart"/>
      <w:r w:rsidR="0064767F" w:rsidRPr="007B0A14">
        <w:rPr>
          <w:rFonts w:hint="eastAsia"/>
        </w:rPr>
        <w:t>的</w:t>
      </w:r>
      <w:proofErr w:type="gramEnd"/>
      <w:r w:rsidR="0064767F" w:rsidRPr="007B0A14">
        <w:rPr>
          <w:rFonts w:hint="eastAsia"/>
        </w:rPr>
        <w:t>导电性，</w:t>
      </w:r>
      <w:r w:rsidR="00297005">
        <w:rPr>
          <w:rFonts w:hint="eastAsia"/>
        </w:rPr>
        <w:t>该处</w:t>
      </w:r>
      <w:r w:rsidR="0064767F" w:rsidRPr="007B0A14">
        <w:rPr>
          <w:rFonts w:hint="eastAsia"/>
        </w:rPr>
        <w:t>电阻值</w:t>
      </w:r>
      <w:r w:rsidR="00297005">
        <w:rPr>
          <w:rFonts w:hint="eastAsia"/>
        </w:rPr>
        <w:t>相对</w:t>
      </w:r>
      <w:r w:rsidR="0064767F" w:rsidRPr="007B0A14">
        <w:rPr>
          <w:rFonts w:hint="eastAsia"/>
        </w:rPr>
        <w:t>较低。同时，穴位</w:t>
      </w:r>
      <w:r w:rsidR="00297005">
        <w:rPr>
          <w:rFonts w:hint="eastAsia"/>
        </w:rPr>
        <w:t>的电阻特性在</w:t>
      </w:r>
      <w:r w:rsidR="0064767F" w:rsidRPr="007B0A14">
        <w:rPr>
          <w:rFonts w:hint="eastAsia"/>
        </w:rPr>
        <w:t>一定层面上</w:t>
      </w:r>
      <w:r w:rsidR="00000E20">
        <w:rPr>
          <w:rFonts w:hint="eastAsia"/>
        </w:rPr>
        <w:t>能够</w:t>
      </w:r>
      <w:r w:rsidR="00297005">
        <w:rPr>
          <w:rFonts w:hint="eastAsia"/>
        </w:rPr>
        <w:t>反映</w:t>
      </w:r>
      <w:r w:rsidR="009B50ED">
        <w:rPr>
          <w:rFonts w:hint="eastAsia"/>
        </w:rPr>
        <w:t>与</w:t>
      </w:r>
      <w:r w:rsidR="00297005">
        <w:rPr>
          <w:rFonts w:hint="eastAsia"/>
        </w:rPr>
        <w:t>其相对应的</w:t>
      </w:r>
      <w:r w:rsidR="0064767F" w:rsidRPr="007B0A14">
        <w:rPr>
          <w:rFonts w:hint="eastAsia"/>
        </w:rPr>
        <w:t>脏腑的病变</w:t>
      </w:r>
      <w:r w:rsidR="00297005">
        <w:rPr>
          <w:rFonts w:hint="eastAsia"/>
        </w:rPr>
        <w:t>状态。通过分析各个</w:t>
      </w:r>
      <w:proofErr w:type="gramStart"/>
      <w:r w:rsidR="00297005">
        <w:rPr>
          <w:rFonts w:hint="eastAsia"/>
        </w:rPr>
        <w:t>穴位</w:t>
      </w:r>
      <w:r w:rsidR="0064767F" w:rsidRPr="007B0A14">
        <w:rPr>
          <w:rFonts w:hint="eastAsia"/>
        </w:rPr>
        <w:t>电</w:t>
      </w:r>
      <w:proofErr w:type="gramEnd"/>
      <w:r w:rsidR="0064767F" w:rsidRPr="007B0A14">
        <w:rPr>
          <w:rFonts w:hint="eastAsia"/>
        </w:rPr>
        <w:t>阻值与经络虚实状况的关系，</w:t>
      </w:r>
      <w:r w:rsidR="00297005">
        <w:rPr>
          <w:rFonts w:hint="eastAsia"/>
        </w:rPr>
        <w:t>可以用于</w:t>
      </w:r>
      <w:r w:rsidR="009B50ED">
        <w:rPr>
          <w:rFonts w:hint="eastAsia"/>
        </w:rPr>
        <w:t>指导中医理疗</w:t>
      </w:r>
      <w:r w:rsidR="0064767F" w:rsidRPr="007B0A14">
        <w:rPr>
          <w:rFonts w:hint="eastAsia"/>
        </w:rPr>
        <w:t>临床</w:t>
      </w:r>
      <w:r w:rsidR="009A798C">
        <w:rPr>
          <w:rFonts w:hint="eastAsia"/>
        </w:rPr>
        <w:t>的</w:t>
      </w:r>
      <w:r w:rsidR="0064767F" w:rsidRPr="007B0A14">
        <w:rPr>
          <w:rFonts w:hint="eastAsia"/>
        </w:rPr>
        <w:t>治疗。但在</w:t>
      </w:r>
      <w:r w:rsidR="002233C4">
        <w:rPr>
          <w:rFonts w:hint="eastAsia"/>
        </w:rPr>
        <w:t>整个</w:t>
      </w:r>
      <w:r w:rsidR="0064767F" w:rsidRPr="007B0A14">
        <w:rPr>
          <w:rFonts w:hint="eastAsia"/>
        </w:rPr>
        <w:t>研究</w:t>
      </w:r>
      <w:r w:rsidR="002233C4">
        <w:rPr>
          <w:rFonts w:hint="eastAsia"/>
        </w:rPr>
        <w:t>的过程中始终存在</w:t>
      </w:r>
      <w:r w:rsidR="0064767F" w:rsidRPr="007B0A14">
        <w:rPr>
          <w:rFonts w:hint="eastAsia"/>
        </w:rPr>
        <w:t>两个</w:t>
      </w:r>
      <w:r w:rsidR="002233C4">
        <w:rPr>
          <w:rFonts w:hint="eastAsia"/>
        </w:rPr>
        <w:t>不明确的</w:t>
      </w:r>
      <w:r w:rsidR="0064767F" w:rsidRPr="007B0A14">
        <w:rPr>
          <w:rFonts w:hint="eastAsia"/>
        </w:rPr>
        <w:t>问题：</w:t>
      </w:r>
      <w:r w:rsidR="002233C4">
        <w:rPr>
          <w:rFonts w:hint="eastAsia"/>
        </w:rPr>
        <w:t>首先是</w:t>
      </w:r>
      <w:r w:rsidR="0064767F" w:rsidRPr="007B0A14">
        <w:rPr>
          <w:rFonts w:hint="eastAsia"/>
        </w:rPr>
        <w:t>穴位电阻</w:t>
      </w:r>
      <w:r w:rsidR="002233C4">
        <w:rPr>
          <w:rFonts w:hint="eastAsia"/>
        </w:rPr>
        <w:t>所代表</w:t>
      </w:r>
      <w:r w:rsidR="0064767F" w:rsidRPr="007B0A14">
        <w:rPr>
          <w:rFonts w:hint="eastAsia"/>
        </w:rPr>
        <w:t>的</w:t>
      </w:r>
      <w:r w:rsidR="002233C4">
        <w:rPr>
          <w:rFonts w:hint="eastAsia"/>
        </w:rPr>
        <w:t>具体含义至今</w:t>
      </w:r>
      <w:r w:rsidR="0064767F" w:rsidRPr="007B0A14">
        <w:rPr>
          <w:rFonts w:hint="eastAsia"/>
        </w:rPr>
        <w:t>未</w:t>
      </w:r>
      <w:r w:rsidR="002233C4">
        <w:rPr>
          <w:rFonts w:hint="eastAsia"/>
        </w:rPr>
        <w:t>有相关研究给出</w:t>
      </w:r>
      <w:r w:rsidR="0064767F" w:rsidRPr="007B0A14">
        <w:rPr>
          <w:rFonts w:hint="eastAsia"/>
        </w:rPr>
        <w:t>明确</w:t>
      </w:r>
      <w:r w:rsidR="002233C4">
        <w:rPr>
          <w:rFonts w:hint="eastAsia"/>
        </w:rPr>
        <w:t>的解释</w:t>
      </w:r>
      <w:r w:rsidR="0064767F" w:rsidRPr="007B0A14">
        <w:rPr>
          <w:rFonts w:hint="eastAsia"/>
        </w:rPr>
        <w:t>；</w:t>
      </w:r>
      <w:r w:rsidR="002233C4">
        <w:rPr>
          <w:rFonts w:hint="eastAsia"/>
        </w:rPr>
        <w:t>其次则是</w:t>
      </w:r>
      <w:r w:rsidR="0064767F" w:rsidRPr="007B0A14">
        <w:rPr>
          <w:rFonts w:hint="eastAsia"/>
        </w:rPr>
        <w:t>不同研究小组</w:t>
      </w:r>
      <w:r w:rsidR="002233C4">
        <w:rPr>
          <w:rFonts w:hint="eastAsia"/>
        </w:rPr>
        <w:t>在实验过程中采用的测试方法不尽相同。上述两个问题的直接结果导致了在这一课题领域</w:t>
      </w:r>
      <w:r w:rsidR="0064767F" w:rsidRPr="007B0A14">
        <w:rPr>
          <w:rFonts w:hint="eastAsia"/>
        </w:rPr>
        <w:t>各研究</w:t>
      </w:r>
      <w:r w:rsidR="002233C4">
        <w:rPr>
          <w:rFonts w:hint="eastAsia"/>
        </w:rPr>
        <w:t>小组的报道不一致。这种不一致一方面是反映在定量的</w:t>
      </w:r>
      <w:r w:rsidR="002233C4">
        <w:rPr>
          <w:rFonts w:hint="eastAsia"/>
        </w:rPr>
        <w:lastRenderedPageBreak/>
        <w:t>区别上，另一方面则表现为定性结果的不统一。此外，研究还表明经络穴位所具有的</w:t>
      </w:r>
      <w:r w:rsidR="0064767F" w:rsidRPr="007B0A14">
        <w:rPr>
          <w:rFonts w:hint="eastAsia"/>
        </w:rPr>
        <w:t>电特性的影响因素和</w:t>
      </w:r>
      <w:r w:rsidR="002233C4">
        <w:rPr>
          <w:rFonts w:hint="eastAsia"/>
        </w:rPr>
        <w:t>检测</w:t>
      </w:r>
      <w:r w:rsidR="0064767F" w:rsidRPr="007B0A14">
        <w:rPr>
          <w:rFonts w:hint="eastAsia"/>
        </w:rPr>
        <w:t>技术还存在以下几个问题：</w:t>
      </w:r>
      <w:r w:rsidR="002233C4">
        <w:rPr>
          <w:rFonts w:hint="eastAsia"/>
        </w:rPr>
        <w:t>首先是</w:t>
      </w:r>
      <w:r w:rsidR="0064767F" w:rsidRPr="007B0A14">
        <w:rPr>
          <w:rFonts w:hint="eastAsia"/>
        </w:rPr>
        <w:t>在穴位电阻检测过程中，</w:t>
      </w:r>
      <w:r w:rsidR="002233C4">
        <w:rPr>
          <w:rFonts w:hint="eastAsia"/>
        </w:rPr>
        <w:t>该穴位处机体组织</w:t>
      </w:r>
      <w:r w:rsidR="0064767F" w:rsidRPr="007B0A14">
        <w:rPr>
          <w:rFonts w:hint="eastAsia"/>
        </w:rPr>
        <w:t>容易受电极的极化</w:t>
      </w:r>
      <w:r w:rsidR="002233C4">
        <w:rPr>
          <w:rFonts w:hint="eastAsia"/>
        </w:rPr>
        <w:t>作用</w:t>
      </w:r>
      <w:r w:rsidR="0064767F" w:rsidRPr="007B0A14">
        <w:rPr>
          <w:rFonts w:hint="eastAsia"/>
        </w:rPr>
        <w:t>，接</w:t>
      </w:r>
      <w:r w:rsidR="002233C4">
        <w:rPr>
          <w:rFonts w:hint="eastAsia"/>
        </w:rPr>
        <w:t>触电极介质，电极的形状以及受试者年龄、性别、穴位皮肤角质层厚度</w:t>
      </w:r>
      <w:r w:rsidR="0064767F" w:rsidRPr="007B0A14">
        <w:rPr>
          <w:rFonts w:hint="eastAsia"/>
        </w:rPr>
        <w:t>、房间温度、</w:t>
      </w:r>
      <w:r w:rsidR="002233C4" w:rsidRPr="007B0A14">
        <w:rPr>
          <w:rFonts w:hint="eastAsia"/>
        </w:rPr>
        <w:t>皮肤清洁程度</w:t>
      </w:r>
      <w:r w:rsidR="002233C4">
        <w:rPr>
          <w:rFonts w:hint="eastAsia"/>
        </w:rPr>
        <w:t>、外界刺激</w:t>
      </w:r>
      <w:r w:rsidR="0064767F" w:rsidRPr="007B0A14">
        <w:rPr>
          <w:rFonts w:hint="eastAsia"/>
        </w:rPr>
        <w:t>等</w:t>
      </w:r>
      <w:r w:rsidR="002233C4">
        <w:rPr>
          <w:rFonts w:hint="eastAsia"/>
        </w:rPr>
        <w:t>多种</w:t>
      </w:r>
      <w:r w:rsidR="00CF7611">
        <w:rPr>
          <w:rFonts w:hint="eastAsia"/>
        </w:rPr>
        <w:t>因素影响，致使穴位的电阻抗测试结果不稳定性而且实验的</w:t>
      </w:r>
      <w:r w:rsidR="0064767F" w:rsidRPr="007B0A14">
        <w:rPr>
          <w:rFonts w:hint="eastAsia"/>
        </w:rPr>
        <w:t>重复性较差，也使穴位的低电阻特性并不是在所有的测量中全都出现较低</w:t>
      </w:r>
      <w:r w:rsidR="0064767F" w:rsidRPr="00225299">
        <w:rPr>
          <w:rFonts w:hint="eastAsia"/>
          <w:highlight w:val="yellow"/>
          <w:vertAlign w:val="superscript"/>
        </w:rPr>
        <w:t>[</w:t>
      </w:r>
      <w:r w:rsidR="00225299" w:rsidRPr="00225299">
        <w:rPr>
          <w:highlight w:val="yellow"/>
          <w:vertAlign w:val="superscript"/>
        </w:rPr>
        <w:t>3</w:t>
      </w:r>
      <w:r w:rsidR="0064767F" w:rsidRPr="00225299">
        <w:rPr>
          <w:rFonts w:hint="eastAsia"/>
          <w:highlight w:val="yellow"/>
          <w:vertAlign w:val="superscript"/>
        </w:rPr>
        <w:t>]</w:t>
      </w:r>
      <w:r w:rsidR="0064767F" w:rsidRPr="007B0A14">
        <w:rPr>
          <w:rFonts w:hint="eastAsia"/>
        </w:rPr>
        <w:t>。</w:t>
      </w:r>
    </w:p>
    <w:p w:rsidR="007B0A14" w:rsidRPr="0064767F" w:rsidRDefault="0064767F" w:rsidP="00316007">
      <w:pPr>
        <w:pStyle w:val="af2"/>
        <w:ind w:firstLine="480"/>
      </w:pPr>
      <w:r w:rsidRPr="007B0A14">
        <w:rPr>
          <w:rFonts w:hint="eastAsia"/>
        </w:rPr>
        <w:t>显然，</w:t>
      </w:r>
      <w:r w:rsidR="00CF7611">
        <w:rPr>
          <w:rFonts w:hint="eastAsia"/>
        </w:rPr>
        <w:t>通过电特性来反应穴位性征变化还存在诸多不稳定因素，而且</w:t>
      </w:r>
      <w:r w:rsidRPr="007B0A14">
        <w:rPr>
          <w:rFonts w:hint="eastAsia"/>
        </w:rPr>
        <w:t>接触式的测量方法</w:t>
      </w:r>
      <w:r w:rsidR="00CF7611">
        <w:rPr>
          <w:rFonts w:hint="eastAsia"/>
        </w:rPr>
        <w:t>亦</w:t>
      </w:r>
      <w:r w:rsidRPr="007B0A14">
        <w:rPr>
          <w:rFonts w:hint="eastAsia"/>
        </w:rPr>
        <w:t>不能满足精准的穴位特性测定。</w:t>
      </w:r>
      <w:r w:rsidR="00834462">
        <w:rPr>
          <w:rFonts w:hint="eastAsia"/>
        </w:rPr>
        <w:t>近年来，</w:t>
      </w:r>
      <w:r w:rsidRPr="007B0A14">
        <w:rPr>
          <w:rFonts w:hint="eastAsia"/>
        </w:rPr>
        <w:t>医学影像技术</w:t>
      </w:r>
      <w:r w:rsidR="00834462">
        <w:rPr>
          <w:rFonts w:hint="eastAsia"/>
        </w:rPr>
        <w:t>发展迅速</w:t>
      </w:r>
      <w:r w:rsidRPr="007B0A14">
        <w:rPr>
          <w:rFonts w:hint="eastAsia"/>
        </w:rPr>
        <w:t>，</w:t>
      </w:r>
      <w:r w:rsidR="00834462">
        <w:rPr>
          <w:rFonts w:hint="eastAsia"/>
        </w:rPr>
        <w:t>该学科给出了多种</w:t>
      </w:r>
      <w:r w:rsidRPr="007B0A14">
        <w:rPr>
          <w:rFonts w:hint="eastAsia"/>
        </w:rPr>
        <w:t>非接触式</w:t>
      </w:r>
      <w:r w:rsidR="00834462">
        <w:rPr>
          <w:rFonts w:hint="eastAsia"/>
        </w:rPr>
        <w:t>的</w:t>
      </w:r>
      <w:r w:rsidRPr="007B0A14">
        <w:rPr>
          <w:rFonts w:hint="eastAsia"/>
        </w:rPr>
        <w:t>测量方法，</w:t>
      </w:r>
      <w:r w:rsidR="00834462">
        <w:rPr>
          <w:rFonts w:hint="eastAsia"/>
        </w:rPr>
        <w:t>现已</w:t>
      </w:r>
      <w:r w:rsidRPr="007B0A14">
        <w:rPr>
          <w:rFonts w:hint="eastAsia"/>
        </w:rPr>
        <w:t>被广泛应用于医学实验与临床应用</w:t>
      </w:r>
      <w:r w:rsidR="00834462">
        <w:rPr>
          <w:rFonts w:hint="eastAsia"/>
        </w:rPr>
        <w:t>当</w:t>
      </w:r>
      <w:r w:rsidRPr="007B0A14">
        <w:rPr>
          <w:rFonts w:hint="eastAsia"/>
        </w:rPr>
        <w:t>中。在中医理疗</w:t>
      </w:r>
      <w:r w:rsidR="00834462">
        <w:rPr>
          <w:rFonts w:hint="eastAsia"/>
        </w:rPr>
        <w:t>功效</w:t>
      </w:r>
      <w:r w:rsidRPr="007B0A14">
        <w:rPr>
          <w:rFonts w:hint="eastAsia"/>
        </w:rPr>
        <w:t>检测研究中，每一项新技术的出现，如红外热成像技术、功能核磁共振技术（</w:t>
      </w:r>
      <w:r w:rsidRPr="007B0A14">
        <w:rPr>
          <w:rFonts w:hint="eastAsia"/>
        </w:rPr>
        <w:t>Functional Magnetic Resonance Imaging</w:t>
      </w:r>
      <w:r w:rsidRPr="007B0A14">
        <w:rPr>
          <w:rFonts w:hint="eastAsia"/>
        </w:rPr>
        <w:t>，</w:t>
      </w:r>
      <w:r w:rsidRPr="007B0A14">
        <w:rPr>
          <w:rFonts w:hint="eastAsia"/>
        </w:rPr>
        <w:t>FMRI</w:t>
      </w:r>
      <w:r w:rsidRPr="007B0A14">
        <w:rPr>
          <w:rFonts w:hint="eastAsia"/>
        </w:rPr>
        <w:t>）、正电子发射断层成像（</w:t>
      </w:r>
      <w:r w:rsidRPr="007B0A14">
        <w:rPr>
          <w:rFonts w:hint="eastAsia"/>
        </w:rPr>
        <w:t>Positroon Emission Tomography</w:t>
      </w:r>
      <w:r w:rsidRPr="007B0A14">
        <w:rPr>
          <w:rFonts w:hint="eastAsia"/>
        </w:rPr>
        <w:t>，</w:t>
      </w:r>
      <w:r w:rsidRPr="007B0A14">
        <w:rPr>
          <w:rFonts w:hint="eastAsia"/>
        </w:rPr>
        <w:t>PET</w:t>
      </w:r>
      <w:r w:rsidRPr="007B0A14">
        <w:rPr>
          <w:rFonts w:hint="eastAsia"/>
        </w:rPr>
        <w:t>）、</w:t>
      </w:r>
      <w:r w:rsidRPr="007B0A14">
        <w:rPr>
          <w:rFonts w:hint="eastAsia"/>
        </w:rPr>
        <w:t xml:space="preserve">X </w:t>
      </w:r>
      <w:r w:rsidRPr="007B0A14">
        <w:rPr>
          <w:rFonts w:hint="eastAsia"/>
        </w:rPr>
        <w:t>射线血管造影（</w:t>
      </w:r>
      <w:r w:rsidRPr="007B0A14">
        <w:rPr>
          <w:rFonts w:hint="eastAsia"/>
        </w:rPr>
        <w:t>X-Ray Angiographic</w:t>
      </w:r>
      <w:r w:rsidRPr="007B0A14">
        <w:rPr>
          <w:rFonts w:hint="eastAsia"/>
        </w:rPr>
        <w:t>）、荧光血管造影（</w:t>
      </w:r>
      <w:r w:rsidRPr="007B0A14">
        <w:rPr>
          <w:rFonts w:hint="eastAsia"/>
        </w:rPr>
        <w:t>fluorescence Angiographic</w:t>
      </w:r>
      <w:r w:rsidR="00834462">
        <w:rPr>
          <w:rFonts w:hint="eastAsia"/>
        </w:rPr>
        <w:t>）技术、激光多普勒技术</w:t>
      </w:r>
      <w:r w:rsidR="009B50ED">
        <w:rPr>
          <w:rFonts w:hint="eastAsia"/>
        </w:rPr>
        <w:t>（</w:t>
      </w:r>
      <w:r w:rsidR="009B50ED">
        <w:rPr>
          <w:rFonts w:hint="eastAsia"/>
        </w:rPr>
        <w:t>Las</w:t>
      </w:r>
      <w:r w:rsidR="009B50ED">
        <w:t>er Doppler</w:t>
      </w:r>
      <w:r w:rsidR="009B50ED">
        <w:rPr>
          <w:rFonts w:hint="eastAsia"/>
        </w:rPr>
        <w:t>）</w:t>
      </w:r>
      <w:r w:rsidR="00834462">
        <w:rPr>
          <w:rFonts w:hint="eastAsia"/>
        </w:rPr>
        <w:t>等，都有与该项技术并行的应用研究在开展</w:t>
      </w:r>
      <w:r w:rsidRPr="007B0A14">
        <w:rPr>
          <w:rFonts w:hint="eastAsia"/>
        </w:rPr>
        <w:t>，并得到一些有</w:t>
      </w:r>
      <w:r w:rsidR="00834462">
        <w:rPr>
          <w:rFonts w:hint="eastAsia"/>
        </w:rPr>
        <w:t>实用</w:t>
      </w:r>
      <w:r w:rsidR="003F7F84">
        <w:rPr>
          <w:rFonts w:hint="eastAsia"/>
        </w:rPr>
        <w:t>意义的研究成果</w:t>
      </w:r>
      <w:r w:rsidRPr="007B0A14">
        <w:rPr>
          <w:rFonts w:hint="eastAsia"/>
        </w:rPr>
        <w:t>。但在</w:t>
      </w:r>
      <w:r w:rsidR="009C3D86">
        <w:rPr>
          <w:rFonts w:hint="eastAsia"/>
        </w:rPr>
        <w:t>多年</w:t>
      </w:r>
      <w:r w:rsidRPr="007B0A14">
        <w:rPr>
          <w:rFonts w:hint="eastAsia"/>
        </w:rPr>
        <w:t>运用</w:t>
      </w:r>
      <w:r w:rsidR="009C3D86">
        <w:rPr>
          <w:rFonts w:hint="eastAsia"/>
        </w:rPr>
        <w:t>实践</w:t>
      </w:r>
      <w:r w:rsidRPr="007B0A14">
        <w:rPr>
          <w:rFonts w:hint="eastAsia"/>
        </w:rPr>
        <w:t>中，上述技</w:t>
      </w:r>
      <w:r w:rsidR="009C3D86">
        <w:rPr>
          <w:rFonts w:hint="eastAsia"/>
        </w:rPr>
        <w:t>术也分别表现出不同的优势和缺陷</w:t>
      </w:r>
      <w:r w:rsidRPr="007B0A14">
        <w:rPr>
          <w:rFonts w:hint="eastAsia"/>
        </w:rPr>
        <w:t>。如红外热成像技术，</w:t>
      </w:r>
      <w:r w:rsidR="009C3D86">
        <w:rPr>
          <w:rFonts w:hint="eastAsia"/>
        </w:rPr>
        <w:t>当绝对温度高于零度时物体都会产生</w:t>
      </w:r>
      <w:r w:rsidRPr="007B0A14">
        <w:rPr>
          <w:rFonts w:hint="eastAsia"/>
        </w:rPr>
        <w:t>红外辐射</w:t>
      </w:r>
      <w:r w:rsidRPr="007B0A14">
        <w:rPr>
          <w:rFonts w:hint="eastAsia"/>
        </w:rPr>
        <w:t>,</w:t>
      </w:r>
      <w:r w:rsidR="009C3D86">
        <w:rPr>
          <w:rFonts w:hint="eastAsia"/>
        </w:rPr>
        <w:t>研究中常使用</w:t>
      </w:r>
      <w:r w:rsidR="002C7E14">
        <w:rPr>
          <w:rFonts w:hint="eastAsia"/>
        </w:rPr>
        <w:t>红外成像仪观</w:t>
      </w:r>
      <w:proofErr w:type="gramStart"/>
      <w:r w:rsidR="002C7E14">
        <w:rPr>
          <w:rFonts w:hint="eastAsia"/>
        </w:rPr>
        <w:t>察</w:t>
      </w:r>
      <w:r w:rsidRPr="007B0A14">
        <w:rPr>
          <w:rFonts w:hint="eastAsia"/>
        </w:rPr>
        <w:t>人体</w:t>
      </w:r>
      <w:proofErr w:type="gramEnd"/>
      <w:r w:rsidRPr="007B0A14">
        <w:rPr>
          <w:rFonts w:hint="eastAsia"/>
        </w:rPr>
        <w:t>体表与经脉</w:t>
      </w:r>
      <w:proofErr w:type="gramStart"/>
      <w:r w:rsidRPr="007B0A14">
        <w:rPr>
          <w:rFonts w:hint="eastAsia"/>
        </w:rPr>
        <w:t>循</w:t>
      </w:r>
      <w:proofErr w:type="gramEnd"/>
      <w:r w:rsidRPr="007B0A14">
        <w:rPr>
          <w:rFonts w:hint="eastAsia"/>
        </w:rPr>
        <w:t>行路线基本一致的红外辐射轨迹，</w:t>
      </w:r>
      <w:r w:rsidR="001D20DA">
        <w:rPr>
          <w:rFonts w:hint="eastAsia"/>
        </w:rPr>
        <w:t>但由于人体红外辐射很弱，尤其是</w:t>
      </w:r>
      <w:r w:rsidR="001D20DA" w:rsidRPr="007B0A14">
        <w:rPr>
          <w:rFonts w:hint="eastAsia"/>
        </w:rPr>
        <w:t>要测量体表不到</w:t>
      </w:r>
      <m:oMath>
        <m:r>
          <m:rPr>
            <m:sty m:val="p"/>
          </m:rPr>
          <w:rPr>
            <w:rFonts w:ascii="Cambria Math" w:hAnsi="Cambria Math"/>
          </w:rPr>
          <m:t>1</m:t>
        </m:r>
        <m:sSup>
          <m:sSupPr>
            <m:ctrlPr>
              <w:rPr>
                <w:rFonts w:ascii="Cambria Math" w:hAnsi="Cambria Math"/>
              </w:rPr>
            </m:ctrlPr>
          </m:sSupPr>
          <m:e>
            <m:r>
              <w:rPr>
                <w:rFonts w:ascii="Cambria Math" w:hAnsi="Cambria Math"/>
              </w:rPr>
              <m:t>cm</m:t>
            </m:r>
          </m:e>
          <m:sup>
            <m:r>
              <w:rPr>
                <w:rFonts w:ascii="Cambria Math" w:hAnsi="Cambria Math"/>
              </w:rPr>
              <m:t>2</m:t>
            </m:r>
          </m:sup>
        </m:sSup>
      </m:oMath>
      <w:r w:rsidR="001D20DA" w:rsidRPr="007B0A14">
        <w:rPr>
          <w:rFonts w:hint="eastAsia"/>
        </w:rPr>
        <w:t>区域的红外光谱</w:t>
      </w:r>
      <w:r w:rsidR="001D20DA" w:rsidRPr="007B0A14">
        <w:rPr>
          <w:rFonts w:hint="eastAsia"/>
        </w:rPr>
        <w:t>,</w:t>
      </w:r>
      <w:r w:rsidR="001D20DA">
        <w:rPr>
          <w:rFonts w:hint="eastAsia"/>
        </w:rPr>
        <w:t>对实验条件和仪器的灵敏度要求非常苛刻，除此以外</w:t>
      </w:r>
      <w:r w:rsidR="002C7E14">
        <w:rPr>
          <w:rFonts w:hint="eastAsia"/>
        </w:rPr>
        <w:t>，</w:t>
      </w:r>
      <w:r w:rsidRPr="007B0A14">
        <w:rPr>
          <w:rFonts w:hint="eastAsia"/>
        </w:rPr>
        <w:t>人体</w:t>
      </w:r>
      <w:r w:rsidR="002C7E14">
        <w:rPr>
          <w:rFonts w:hint="eastAsia"/>
        </w:rPr>
        <w:t>的生理中包含了</w:t>
      </w:r>
      <w:r w:rsidRPr="007B0A14">
        <w:rPr>
          <w:rFonts w:hint="eastAsia"/>
        </w:rPr>
        <w:t>千万种生化反应</w:t>
      </w:r>
      <w:r w:rsidRPr="007B0A14">
        <w:rPr>
          <w:rFonts w:hint="eastAsia"/>
        </w:rPr>
        <w:t>,</w:t>
      </w:r>
      <w:r w:rsidR="001D20DA">
        <w:rPr>
          <w:rFonts w:hint="eastAsia"/>
        </w:rPr>
        <w:t>尽管实验研究</w:t>
      </w:r>
      <w:r w:rsidR="001D20DA" w:rsidRPr="007B0A14">
        <w:rPr>
          <w:rFonts w:hint="eastAsia"/>
        </w:rPr>
        <w:t>表明经络功能与体内红外传输有密切关系</w:t>
      </w:r>
      <w:r w:rsidR="001D20DA">
        <w:rPr>
          <w:rFonts w:hint="eastAsia"/>
        </w:rPr>
        <w:t>，但红外成像给出的结果也很难定位到某个穴位或某条经络之上</w:t>
      </w:r>
      <w:r w:rsidRPr="007B0A14">
        <w:rPr>
          <w:rFonts w:hint="eastAsia"/>
        </w:rPr>
        <w:t>。功能核磁共振成像和正电子发射断层成像可进行</w:t>
      </w:r>
      <w:r w:rsidR="001D20DA">
        <w:rPr>
          <w:rFonts w:hint="eastAsia"/>
        </w:rPr>
        <w:t>非接触式的</w:t>
      </w:r>
      <w:r w:rsidRPr="007B0A14">
        <w:rPr>
          <w:rFonts w:hint="eastAsia"/>
        </w:rPr>
        <w:t>血流监测，但二者受限于较低的时间分辨率（秒量级）和空间分辨率（毫米量级），</w:t>
      </w:r>
      <w:r w:rsidR="001D20DA">
        <w:rPr>
          <w:rFonts w:hint="eastAsia"/>
        </w:rPr>
        <w:t>且设备价格昂贵，并不利于实时在体监测和临床手术</w:t>
      </w:r>
      <w:r w:rsidRPr="007B0A14">
        <w:rPr>
          <w:rFonts w:hint="eastAsia"/>
        </w:rPr>
        <w:t>应用。</w:t>
      </w:r>
      <w:r w:rsidRPr="007B0A14">
        <w:rPr>
          <w:rFonts w:hint="eastAsia"/>
        </w:rPr>
        <w:t xml:space="preserve">X </w:t>
      </w:r>
      <w:r w:rsidR="001D20DA">
        <w:rPr>
          <w:rFonts w:hint="eastAsia"/>
        </w:rPr>
        <w:t>射线血管造影和荧光血管造影技术也可观测到血流分布，但二者均需提前向</w:t>
      </w:r>
      <w:r w:rsidRPr="007B0A14">
        <w:rPr>
          <w:rFonts w:hint="eastAsia"/>
        </w:rPr>
        <w:t>被测者体内注射造影剂，</w:t>
      </w:r>
      <w:r w:rsidR="001D20DA">
        <w:rPr>
          <w:rFonts w:hint="eastAsia"/>
        </w:rPr>
        <w:t>这样做会产生两种弊端，一则会引发</w:t>
      </w:r>
      <w:r w:rsidRPr="007B0A14">
        <w:rPr>
          <w:rFonts w:hint="eastAsia"/>
        </w:rPr>
        <w:t xml:space="preserve">X </w:t>
      </w:r>
      <w:r w:rsidR="001D20DA">
        <w:rPr>
          <w:rFonts w:hint="eastAsia"/>
        </w:rPr>
        <w:t>射线辐射及造影剂过敏对身体带来的副作用，二则由于造影剂会随身体的新陈代谢在</w:t>
      </w:r>
      <w:r w:rsidRPr="007B0A14">
        <w:rPr>
          <w:rFonts w:hint="eastAsia"/>
        </w:rPr>
        <w:t>体内代谢，导致</w:t>
      </w:r>
      <w:r w:rsidR="001D20DA">
        <w:rPr>
          <w:rFonts w:hint="eastAsia"/>
        </w:rPr>
        <w:t>可用于成像有效工作时间受到代谢时间的限制</w:t>
      </w:r>
      <w:r w:rsidRPr="007B0A14">
        <w:rPr>
          <w:rFonts w:hint="eastAsia"/>
        </w:rPr>
        <w:t>，不利于连续监测，而且造影技术的血流成像仅可区分血管与非血管区域而不能区分不同血管间流速大小的差异</w:t>
      </w:r>
      <w:r w:rsidR="001D20DA">
        <w:rPr>
          <w:rFonts w:hint="eastAsia"/>
        </w:rPr>
        <w:t>，对于皮肤浅层的毛细血管</w:t>
      </w:r>
      <w:r w:rsidR="009852CB">
        <w:rPr>
          <w:rFonts w:hint="eastAsia"/>
        </w:rPr>
        <w:t>也因造影剂分子难以到达而无法监测</w:t>
      </w:r>
      <w:r w:rsidRPr="007B0A14">
        <w:rPr>
          <w:rFonts w:hint="eastAsia"/>
        </w:rPr>
        <w:t>。目前应用相对广泛的血流测量技术为多普勒测量，</w:t>
      </w:r>
      <w:r w:rsidR="009852CB">
        <w:rPr>
          <w:rFonts w:hint="eastAsia"/>
        </w:rPr>
        <w:t>但</w:t>
      </w:r>
      <w:r w:rsidRPr="007B0A14">
        <w:rPr>
          <w:rFonts w:hint="eastAsia"/>
        </w:rPr>
        <w:t>超声多普勒</w:t>
      </w:r>
      <w:r w:rsidRPr="00225299">
        <w:rPr>
          <w:rFonts w:hint="eastAsia"/>
          <w:highlight w:val="yellow"/>
          <w:vertAlign w:val="superscript"/>
        </w:rPr>
        <w:t>[</w:t>
      </w:r>
      <w:r w:rsidR="00225299" w:rsidRPr="00225299">
        <w:rPr>
          <w:highlight w:val="yellow"/>
          <w:vertAlign w:val="superscript"/>
        </w:rPr>
        <w:t>4</w:t>
      </w:r>
      <w:r w:rsidRPr="00225299">
        <w:rPr>
          <w:rFonts w:hint="eastAsia"/>
          <w:highlight w:val="yellow"/>
          <w:vertAlign w:val="superscript"/>
        </w:rPr>
        <w:t>]</w:t>
      </w:r>
      <w:r w:rsidRPr="007B0A14">
        <w:rPr>
          <w:rFonts w:hint="eastAsia"/>
        </w:rPr>
        <w:t>受限于超声波波长，其空间分辨率低且易受散射子影响，而另一种的激光多普勒</w:t>
      </w:r>
      <w:r w:rsidRPr="00225299">
        <w:rPr>
          <w:rFonts w:hint="eastAsia"/>
          <w:highlight w:val="yellow"/>
          <w:vertAlign w:val="superscript"/>
        </w:rPr>
        <w:t>[</w:t>
      </w:r>
      <w:r w:rsidR="00225299" w:rsidRPr="00225299">
        <w:rPr>
          <w:highlight w:val="yellow"/>
          <w:vertAlign w:val="superscript"/>
        </w:rPr>
        <w:t>5</w:t>
      </w:r>
      <w:r w:rsidRPr="00225299">
        <w:rPr>
          <w:rFonts w:hint="eastAsia"/>
          <w:highlight w:val="yellow"/>
          <w:vertAlign w:val="superscript"/>
        </w:rPr>
        <w:t>]</w:t>
      </w:r>
      <w:r w:rsidRPr="007B0A14">
        <w:rPr>
          <w:rFonts w:hint="eastAsia"/>
        </w:rPr>
        <w:t>属单点测量，若要进一步实现二维血流成像则需用结合机械扫描装置，同样会降低时间分辨率和空间分辨率。此外，一些间接的血流测量方法，诸如放射性微球技术（</w:t>
      </w:r>
      <w:r w:rsidRPr="007B0A14">
        <w:rPr>
          <w:rFonts w:hint="eastAsia"/>
        </w:rPr>
        <w:t>radioactive microsphere</w:t>
      </w:r>
      <w:r w:rsidRPr="007B0A14">
        <w:rPr>
          <w:rFonts w:hint="eastAsia"/>
        </w:rPr>
        <w:t>）</w:t>
      </w:r>
      <w:r w:rsidRPr="00225299">
        <w:rPr>
          <w:rFonts w:hint="eastAsia"/>
          <w:highlight w:val="yellow"/>
          <w:vertAlign w:val="superscript"/>
        </w:rPr>
        <w:t>[</w:t>
      </w:r>
      <w:r w:rsidR="00225299" w:rsidRPr="00225299">
        <w:rPr>
          <w:highlight w:val="yellow"/>
          <w:vertAlign w:val="superscript"/>
        </w:rPr>
        <w:t>6</w:t>
      </w:r>
      <w:r w:rsidRPr="00225299">
        <w:rPr>
          <w:rFonts w:hint="eastAsia"/>
          <w:highlight w:val="yellow"/>
          <w:vertAlign w:val="superscript"/>
        </w:rPr>
        <w:t>]</w:t>
      </w:r>
      <w:r w:rsidRPr="007B0A14">
        <w:rPr>
          <w:rFonts w:hint="eastAsia"/>
        </w:rPr>
        <w:t>、容积脉搏描记方法（</w:t>
      </w:r>
      <w:r w:rsidRPr="007B0A14">
        <w:rPr>
          <w:rFonts w:hint="eastAsia"/>
        </w:rPr>
        <w:t>plethysmography</w:t>
      </w:r>
      <w:r w:rsidRPr="007B0A14">
        <w:rPr>
          <w:rFonts w:hint="eastAsia"/>
        </w:rPr>
        <w:t>）</w:t>
      </w:r>
      <w:r w:rsidRPr="00225299">
        <w:rPr>
          <w:rFonts w:hint="eastAsia"/>
          <w:highlight w:val="yellow"/>
          <w:vertAlign w:val="superscript"/>
        </w:rPr>
        <w:t>[</w:t>
      </w:r>
      <w:r w:rsidR="00225299" w:rsidRPr="00225299">
        <w:rPr>
          <w:highlight w:val="yellow"/>
          <w:vertAlign w:val="superscript"/>
        </w:rPr>
        <w:t>7</w:t>
      </w:r>
      <w:r w:rsidRPr="00225299">
        <w:rPr>
          <w:rFonts w:hint="eastAsia"/>
          <w:highlight w:val="yellow"/>
          <w:vertAlign w:val="superscript"/>
        </w:rPr>
        <w:t>]</w:t>
      </w:r>
      <w:r w:rsidRPr="007B0A14">
        <w:rPr>
          <w:rFonts w:hint="eastAsia"/>
        </w:rPr>
        <w:t>等也都存在需引入外</w:t>
      </w:r>
      <w:r w:rsidRPr="007B0A14">
        <w:rPr>
          <w:rFonts w:hint="eastAsia"/>
        </w:rPr>
        <w:lastRenderedPageBreak/>
        <w:t>源性物质或时空分辨率低的问题。随着生命科学研究的深入及临床应用需求的提高，越来越多的领域都提出了</w:t>
      </w:r>
      <w:r w:rsidR="009852CB">
        <w:rPr>
          <w:rFonts w:hint="eastAsia"/>
        </w:rPr>
        <w:t>在非接触式测量方式的基础上进行</w:t>
      </w:r>
      <w:r w:rsidRPr="007B0A14">
        <w:rPr>
          <w:rFonts w:hint="eastAsia"/>
        </w:rPr>
        <w:t>实时高分辨血流成像的要求。</w:t>
      </w:r>
    </w:p>
    <w:p w:rsidR="007B0A14" w:rsidRDefault="007B0A14" w:rsidP="000E05FB">
      <w:pPr>
        <w:pStyle w:val="af"/>
        <w:spacing w:before="156"/>
      </w:pPr>
      <w:bookmarkStart w:id="16" w:name="_Toc492044835"/>
      <w:r w:rsidRPr="007B0A14">
        <w:rPr>
          <w:rFonts w:hint="eastAsia"/>
        </w:rPr>
        <w:t>1.1.2 研究意义</w:t>
      </w:r>
      <w:bookmarkEnd w:id="16"/>
    </w:p>
    <w:p w:rsidR="007B0A14" w:rsidRDefault="00A90019" w:rsidP="00316007">
      <w:pPr>
        <w:pStyle w:val="af2"/>
        <w:ind w:firstLine="480"/>
      </w:pPr>
      <w:r>
        <w:rPr>
          <w:rFonts w:hint="eastAsia"/>
        </w:rPr>
        <w:t>激光散斑</w:t>
      </w:r>
      <w:r w:rsidR="005778F8">
        <w:rPr>
          <w:rFonts w:hint="eastAsia"/>
        </w:rPr>
        <w:t>血流</w:t>
      </w:r>
      <w:r w:rsidR="007B0A14" w:rsidRPr="007B0A14">
        <w:rPr>
          <w:rFonts w:hint="eastAsia"/>
        </w:rPr>
        <w:t>成像技术（</w:t>
      </w:r>
      <w:r w:rsidR="007B0A14" w:rsidRPr="007B0A14">
        <w:rPr>
          <w:rFonts w:hint="eastAsia"/>
        </w:rPr>
        <w:t>Laser Speckle Blood Flow Imaging, LSBFI</w:t>
      </w:r>
      <w:r w:rsidR="007B0A14" w:rsidRPr="007B0A14">
        <w:rPr>
          <w:rFonts w:hint="eastAsia"/>
        </w:rPr>
        <w:t>）</w:t>
      </w:r>
      <w:r w:rsidR="005778F8">
        <w:rPr>
          <w:rFonts w:hint="eastAsia"/>
        </w:rPr>
        <w:t>是近年来</w:t>
      </w:r>
      <w:r w:rsidR="007B0A14" w:rsidRPr="007B0A14">
        <w:rPr>
          <w:rFonts w:hint="eastAsia"/>
        </w:rPr>
        <w:t>出现的一种新型的血流检测技术</w:t>
      </w:r>
      <w:r w:rsidR="007B0A14" w:rsidRPr="00225299">
        <w:rPr>
          <w:rFonts w:hint="eastAsia"/>
          <w:highlight w:val="yellow"/>
          <w:vertAlign w:val="superscript"/>
        </w:rPr>
        <w:t>[</w:t>
      </w:r>
      <w:r w:rsidR="00225299" w:rsidRPr="00225299">
        <w:rPr>
          <w:highlight w:val="yellow"/>
          <w:vertAlign w:val="superscript"/>
        </w:rPr>
        <w:t>8</w:t>
      </w:r>
      <w:r w:rsidR="007B0A14" w:rsidRPr="00225299">
        <w:rPr>
          <w:rFonts w:hint="eastAsia"/>
          <w:highlight w:val="yellow"/>
          <w:vertAlign w:val="superscript"/>
        </w:rPr>
        <w:t>]</w:t>
      </w:r>
      <w:r w:rsidR="007B0A14" w:rsidRPr="007B0A14">
        <w:rPr>
          <w:rFonts w:hint="eastAsia"/>
        </w:rPr>
        <w:t>，基于动态激光散斑的原理，具有无电离辐射、非接触、面测量的优势。该技术是利用生物组织后向散斑对比度值来获取血流速度信息，通过成像方式即</w:t>
      </w:r>
      <w:r w:rsidR="005778F8">
        <w:rPr>
          <w:rFonts w:hint="eastAsia"/>
        </w:rPr>
        <w:t>可获得一个宽视场</w:t>
      </w:r>
      <w:r w:rsidR="007B0A14" w:rsidRPr="007B0A14">
        <w:rPr>
          <w:rFonts w:hint="eastAsia"/>
        </w:rPr>
        <w:t>的二维高</w:t>
      </w:r>
      <w:r w:rsidR="005778F8">
        <w:rPr>
          <w:rFonts w:hint="eastAsia"/>
        </w:rPr>
        <w:t>时空分辨率血流分布图像，不需要</w:t>
      </w:r>
      <w:r w:rsidR="007B0A14" w:rsidRPr="007B0A14">
        <w:rPr>
          <w:rFonts w:hint="eastAsia"/>
        </w:rPr>
        <w:t>结合机械扫描，</w:t>
      </w:r>
      <w:r w:rsidR="005778F8">
        <w:rPr>
          <w:rFonts w:hint="eastAsia"/>
        </w:rPr>
        <w:t>也</w:t>
      </w:r>
      <w:r w:rsidR="007B0A14" w:rsidRPr="007B0A14">
        <w:rPr>
          <w:rFonts w:hint="eastAsia"/>
        </w:rPr>
        <w:t>无需注入</w:t>
      </w:r>
      <w:r w:rsidR="005778F8">
        <w:rPr>
          <w:rFonts w:hint="eastAsia"/>
        </w:rPr>
        <w:t>任何</w:t>
      </w:r>
      <w:r w:rsidR="007B0A14" w:rsidRPr="007B0A14">
        <w:rPr>
          <w:rFonts w:hint="eastAsia"/>
        </w:rPr>
        <w:t>造影剂等</w:t>
      </w:r>
      <w:r w:rsidR="005778F8">
        <w:rPr>
          <w:rFonts w:hint="eastAsia"/>
        </w:rPr>
        <w:t>对人体有副作用的</w:t>
      </w:r>
      <w:r w:rsidR="007B0A14" w:rsidRPr="007B0A14">
        <w:rPr>
          <w:rFonts w:hint="eastAsia"/>
        </w:rPr>
        <w:t>外源性物质，可</w:t>
      </w:r>
      <w:proofErr w:type="gramStart"/>
      <w:r w:rsidR="007B0A14" w:rsidRPr="007B0A14">
        <w:rPr>
          <w:rFonts w:hint="eastAsia"/>
        </w:rPr>
        <w:t>实现长</w:t>
      </w:r>
      <w:proofErr w:type="gramEnd"/>
      <w:r w:rsidR="007B0A14" w:rsidRPr="007B0A14">
        <w:rPr>
          <w:rFonts w:hint="eastAsia"/>
        </w:rPr>
        <w:t>时间连续的血流监测。结合</w:t>
      </w:r>
      <w:r w:rsidR="007B0A14" w:rsidRPr="007B0A14">
        <w:rPr>
          <w:rFonts w:hint="eastAsia"/>
        </w:rPr>
        <w:t>CCD</w:t>
      </w:r>
      <w:r w:rsidR="007B0A14" w:rsidRPr="007B0A14">
        <w:rPr>
          <w:rFonts w:hint="eastAsia"/>
        </w:rPr>
        <w:t>相机图像采集设备及高性能并行运算设备，该技术可达到微米量级的空间分辨率和毫秒量级的时间分辨率，真正实现了实时高分辨血流成像。散斑血流成像系统简单有效，并且通过与其他成像技术相结合，可以用于测量血管管径、血管密度、血液流速和血流灌注等微循环参数；通过考察微循环血管的结构，微循环功能以及代谢活动，可以研究炎症、水肿、出血、过敏、休克、肿瘤、烧伤、冻伤、放射损伤等基本病理过程中，微循环改变的规律及其病理机制，对疾病诊断、病情分析和救治措施都具有重要的意义。运用具有高时空分辨率的激光散斑血流成像技术从大范围体表循环的角度探讨中医理疗的作用和效果，在中医理疗功效检测中有很高的实用价值。</w:t>
      </w:r>
    </w:p>
    <w:p w:rsidR="007B0A14" w:rsidRDefault="007B0A14" w:rsidP="000E05FB">
      <w:pPr>
        <w:pStyle w:val="ad"/>
        <w:spacing w:before="156"/>
      </w:pPr>
      <w:bookmarkStart w:id="17" w:name="_Toc492044836"/>
      <w:r w:rsidRPr="007B0A14">
        <w:rPr>
          <w:rFonts w:hint="eastAsia"/>
        </w:rPr>
        <w:t>1.2 国内外研究现状</w:t>
      </w:r>
      <w:bookmarkEnd w:id="17"/>
    </w:p>
    <w:p w:rsidR="0064767F" w:rsidRPr="0064767F" w:rsidRDefault="0064767F" w:rsidP="00316007">
      <w:pPr>
        <w:pStyle w:val="af2"/>
        <w:ind w:firstLine="480"/>
      </w:pPr>
      <w:r w:rsidRPr="0064767F">
        <w:rPr>
          <w:rFonts w:hint="eastAsia"/>
        </w:rPr>
        <w:t>早在</w:t>
      </w:r>
      <w:r w:rsidRPr="0064767F">
        <w:rPr>
          <w:rFonts w:hint="eastAsia"/>
        </w:rPr>
        <w:t>20</w:t>
      </w:r>
      <w:r w:rsidRPr="0064767F">
        <w:rPr>
          <w:rFonts w:hint="eastAsia"/>
        </w:rPr>
        <w:t>世纪八十年代，便有学者使用微循环显微镜技术研究针灸与微循环的关系，如李传杰等</w:t>
      </w:r>
      <w:r w:rsidRPr="00225299">
        <w:rPr>
          <w:rFonts w:hint="eastAsia"/>
          <w:highlight w:val="yellow"/>
          <w:vertAlign w:val="superscript"/>
        </w:rPr>
        <w:t>[</w:t>
      </w:r>
      <w:r w:rsidR="00225299" w:rsidRPr="00225299">
        <w:rPr>
          <w:highlight w:val="yellow"/>
          <w:vertAlign w:val="superscript"/>
        </w:rPr>
        <w:t>9</w:t>
      </w:r>
      <w:r w:rsidRPr="00225299">
        <w:rPr>
          <w:rFonts w:hint="eastAsia"/>
          <w:highlight w:val="yellow"/>
          <w:vertAlign w:val="superscript"/>
        </w:rPr>
        <w:t>]</w:t>
      </w:r>
      <w:r w:rsidRPr="0064767F">
        <w:rPr>
          <w:rFonts w:hint="eastAsia"/>
        </w:rPr>
        <w:t>使用微循环显微镜观测针刺对左心功能微循环的影响。至九十年代，穆祥等</w:t>
      </w:r>
      <w:r w:rsidRPr="00225299">
        <w:rPr>
          <w:rFonts w:hint="eastAsia"/>
          <w:highlight w:val="yellow"/>
          <w:vertAlign w:val="superscript"/>
        </w:rPr>
        <w:t>[</w:t>
      </w:r>
      <w:r w:rsidR="00225299" w:rsidRPr="00225299">
        <w:rPr>
          <w:highlight w:val="yellow"/>
          <w:vertAlign w:val="superscript"/>
        </w:rPr>
        <w:t>10</w:t>
      </w:r>
      <w:r w:rsidRPr="00225299">
        <w:rPr>
          <w:rFonts w:hint="eastAsia"/>
          <w:highlight w:val="yellow"/>
          <w:vertAlign w:val="superscript"/>
        </w:rPr>
        <w:t>]</w:t>
      </w:r>
      <w:r w:rsidRPr="0064767F">
        <w:rPr>
          <w:rFonts w:hint="eastAsia"/>
        </w:rPr>
        <w:t>使用激光多普勒技术研究经络对微循环的影响。</w:t>
      </w:r>
      <w:proofErr w:type="gramStart"/>
      <w:r w:rsidRPr="0064767F">
        <w:rPr>
          <w:rFonts w:hint="eastAsia"/>
        </w:rPr>
        <w:t>张栋等</w:t>
      </w:r>
      <w:proofErr w:type="gramEnd"/>
      <w:r w:rsidRPr="00225299">
        <w:rPr>
          <w:rFonts w:hint="eastAsia"/>
          <w:highlight w:val="yellow"/>
          <w:vertAlign w:val="superscript"/>
        </w:rPr>
        <w:t>[</w:t>
      </w:r>
      <w:r w:rsidR="00591E66" w:rsidRPr="00225299">
        <w:rPr>
          <w:rFonts w:hint="eastAsia"/>
          <w:highlight w:val="yellow"/>
          <w:vertAlign w:val="superscript"/>
        </w:rPr>
        <w:t>1</w:t>
      </w:r>
      <w:r w:rsidR="00225299" w:rsidRPr="00225299">
        <w:rPr>
          <w:highlight w:val="yellow"/>
          <w:vertAlign w:val="superscript"/>
        </w:rPr>
        <w:t>1</w:t>
      </w:r>
      <w:r w:rsidRPr="00225299">
        <w:rPr>
          <w:rFonts w:hint="eastAsia"/>
          <w:highlight w:val="yellow"/>
          <w:vertAlign w:val="superscript"/>
        </w:rPr>
        <w:t>]</w:t>
      </w:r>
      <w:r w:rsidRPr="0064767F">
        <w:rPr>
          <w:rFonts w:hint="eastAsia"/>
        </w:rPr>
        <w:t>运用激光多普勒血流成像仪在微循环与经穴的关系方面进行了深入研究，激光多普勒逐渐成为研究针灸与微循环的主要技术。然而，微循环显微镜技术的小视场观测和激光多普勒技术单点扫描造成的低分辨率在理疗检测应用上造成了诸多不便。</w:t>
      </w:r>
    </w:p>
    <w:p w:rsidR="0064767F" w:rsidRPr="0064767F" w:rsidRDefault="0064767F" w:rsidP="00316007">
      <w:pPr>
        <w:pStyle w:val="af2"/>
        <w:ind w:firstLine="480"/>
      </w:pPr>
      <w:r w:rsidRPr="0064767F">
        <w:rPr>
          <w:rFonts w:hint="eastAsia"/>
        </w:rPr>
        <w:t>近年来，激光散斑血流成像技术在国际上兴起并不断发展</w:t>
      </w:r>
      <w:r w:rsidRPr="00225299">
        <w:rPr>
          <w:rFonts w:hint="eastAsia"/>
          <w:highlight w:val="yellow"/>
          <w:vertAlign w:val="superscript"/>
        </w:rPr>
        <w:t>[</w:t>
      </w:r>
      <w:r w:rsidR="00591E66" w:rsidRPr="00225299">
        <w:rPr>
          <w:rFonts w:hint="eastAsia"/>
          <w:highlight w:val="yellow"/>
          <w:vertAlign w:val="superscript"/>
        </w:rPr>
        <w:t>1</w:t>
      </w:r>
      <w:r w:rsidR="00225299" w:rsidRPr="00225299">
        <w:rPr>
          <w:highlight w:val="yellow"/>
          <w:vertAlign w:val="superscript"/>
        </w:rPr>
        <w:t>2</w:t>
      </w:r>
      <w:r w:rsidRPr="00225299">
        <w:rPr>
          <w:rFonts w:hint="eastAsia"/>
          <w:highlight w:val="yellow"/>
          <w:vertAlign w:val="superscript"/>
        </w:rPr>
        <w:t>-</w:t>
      </w:r>
      <w:r w:rsidR="00591E66" w:rsidRPr="00225299">
        <w:rPr>
          <w:rFonts w:hint="eastAsia"/>
          <w:highlight w:val="yellow"/>
          <w:vertAlign w:val="superscript"/>
        </w:rPr>
        <w:t>1</w:t>
      </w:r>
      <w:r w:rsidR="00225299" w:rsidRPr="00225299">
        <w:rPr>
          <w:highlight w:val="yellow"/>
          <w:vertAlign w:val="superscript"/>
        </w:rPr>
        <w:t>5</w:t>
      </w:r>
      <w:r w:rsidRPr="00225299">
        <w:rPr>
          <w:rFonts w:hint="eastAsia"/>
          <w:highlight w:val="yellow"/>
          <w:vertAlign w:val="superscript"/>
        </w:rPr>
        <w:t>]</w:t>
      </w:r>
      <w:r w:rsidRPr="0064767F">
        <w:rPr>
          <w:rFonts w:hint="eastAsia"/>
        </w:rPr>
        <w:t>，目前，已被应用于各类临床检测和实验研究。在视网膜成像检测方面，</w:t>
      </w:r>
      <w:r w:rsidRPr="0064767F">
        <w:rPr>
          <w:rFonts w:hint="eastAsia"/>
        </w:rPr>
        <w:t>Naoki</w:t>
      </w:r>
      <w:r w:rsidRPr="00225299">
        <w:rPr>
          <w:rFonts w:hint="eastAsia"/>
          <w:highlight w:val="yellow"/>
          <w:vertAlign w:val="superscript"/>
        </w:rPr>
        <w:t>[</w:t>
      </w:r>
      <w:r w:rsidR="00591E66" w:rsidRPr="00225299">
        <w:rPr>
          <w:rFonts w:hint="eastAsia"/>
          <w:highlight w:val="yellow"/>
          <w:vertAlign w:val="superscript"/>
        </w:rPr>
        <w:t>1</w:t>
      </w:r>
      <w:r w:rsidR="00225299" w:rsidRPr="00225299">
        <w:rPr>
          <w:highlight w:val="yellow"/>
          <w:vertAlign w:val="superscript"/>
        </w:rPr>
        <w:t>6</w:t>
      </w:r>
      <w:r w:rsidRPr="00225299">
        <w:rPr>
          <w:rFonts w:hint="eastAsia"/>
          <w:highlight w:val="yellow"/>
          <w:vertAlign w:val="superscript"/>
        </w:rPr>
        <w:t>]</w:t>
      </w:r>
      <w:r w:rsidRPr="0064767F">
        <w:rPr>
          <w:rFonts w:hint="eastAsia"/>
        </w:rPr>
        <w:t>等利用</w:t>
      </w:r>
      <w:r w:rsidRPr="0064767F">
        <w:rPr>
          <w:rFonts w:hint="eastAsia"/>
        </w:rPr>
        <w:t>LS</w:t>
      </w:r>
      <w:r>
        <w:rPr>
          <w:rFonts w:hint="eastAsia"/>
        </w:rPr>
        <w:t>B</w:t>
      </w:r>
      <w:r w:rsidRPr="0064767F">
        <w:rPr>
          <w:rFonts w:hint="eastAsia"/>
        </w:rPr>
        <w:t>FI</w:t>
      </w:r>
      <w:r w:rsidRPr="0064767F">
        <w:rPr>
          <w:rFonts w:hint="eastAsia"/>
        </w:rPr>
        <w:t>技术发现青光眼患者的神经乳头周围的大血管区域血流速度低于正常人。在脑皮层血管血流监测方面，</w:t>
      </w:r>
      <w:r w:rsidRPr="0064767F">
        <w:rPr>
          <w:rFonts w:hint="eastAsia"/>
        </w:rPr>
        <w:t>Nils</w:t>
      </w:r>
      <w:r w:rsidRPr="00225299">
        <w:rPr>
          <w:rFonts w:hint="eastAsia"/>
          <w:highlight w:val="yellow"/>
          <w:vertAlign w:val="superscript"/>
        </w:rPr>
        <w:t>[1</w:t>
      </w:r>
      <w:r w:rsidR="00225299" w:rsidRPr="00225299">
        <w:rPr>
          <w:highlight w:val="yellow"/>
          <w:vertAlign w:val="superscript"/>
        </w:rPr>
        <w:t>7</w:t>
      </w:r>
      <w:r w:rsidRPr="00225299">
        <w:rPr>
          <w:rFonts w:hint="eastAsia"/>
          <w:highlight w:val="yellow"/>
          <w:vertAlign w:val="superscript"/>
        </w:rPr>
        <w:t>]</w:t>
      </w:r>
      <w:r w:rsidRPr="0064767F">
        <w:rPr>
          <w:rFonts w:hint="eastAsia"/>
        </w:rPr>
        <w:t>等在手术中成功使用</w:t>
      </w:r>
      <w:r w:rsidRPr="0064767F">
        <w:rPr>
          <w:rFonts w:hint="eastAsia"/>
        </w:rPr>
        <w:t>LS</w:t>
      </w:r>
      <w:r>
        <w:rPr>
          <w:rFonts w:hint="eastAsia"/>
        </w:rPr>
        <w:t>B</w:t>
      </w:r>
      <w:r w:rsidRPr="0064767F">
        <w:rPr>
          <w:rFonts w:hint="eastAsia"/>
        </w:rPr>
        <w:t>FI</w:t>
      </w:r>
      <w:r w:rsidRPr="0064767F">
        <w:rPr>
          <w:rFonts w:hint="eastAsia"/>
        </w:rPr>
        <w:t>技术实时监测人脑局部缺血和预测最终会梗塞的脑组织范围。在皮肤血流灌注成像方面，</w:t>
      </w:r>
      <w:r w:rsidRPr="0064767F">
        <w:rPr>
          <w:rFonts w:hint="eastAsia"/>
        </w:rPr>
        <w:t>Mirdell</w:t>
      </w:r>
      <w:r w:rsidRPr="00225299">
        <w:rPr>
          <w:rFonts w:hint="eastAsia"/>
          <w:highlight w:val="yellow"/>
          <w:vertAlign w:val="superscript"/>
        </w:rPr>
        <w:t>[1</w:t>
      </w:r>
      <w:r w:rsidR="00225299" w:rsidRPr="00225299">
        <w:rPr>
          <w:highlight w:val="yellow"/>
          <w:vertAlign w:val="superscript"/>
        </w:rPr>
        <w:t>8</w:t>
      </w:r>
      <w:r w:rsidRPr="00225299">
        <w:rPr>
          <w:rFonts w:hint="eastAsia"/>
          <w:highlight w:val="yellow"/>
          <w:vertAlign w:val="superscript"/>
        </w:rPr>
        <w:t>]</w:t>
      </w:r>
      <w:r w:rsidRPr="0064767F">
        <w:rPr>
          <w:rFonts w:hint="eastAsia"/>
        </w:rPr>
        <w:t>等将</w:t>
      </w:r>
      <w:r w:rsidRPr="0064767F">
        <w:rPr>
          <w:rFonts w:hint="eastAsia"/>
        </w:rPr>
        <w:t>LS</w:t>
      </w:r>
      <w:r>
        <w:rPr>
          <w:rFonts w:hint="eastAsia"/>
        </w:rPr>
        <w:t>B</w:t>
      </w:r>
      <w:r w:rsidRPr="0064767F">
        <w:rPr>
          <w:rFonts w:hint="eastAsia"/>
        </w:rPr>
        <w:t>FI</w:t>
      </w:r>
      <w:r w:rsidRPr="0064767F">
        <w:rPr>
          <w:rFonts w:hint="eastAsia"/>
        </w:rPr>
        <w:t>技术用于监测儿童烫伤伤口恢复过程中血流灌注的差异，发现此差异直接与伤口的痊愈时间相关。由于激光散斑血流成像技术具有检测面积更大、分辨率更高、耗时更短且变异性更低等优势，正逐渐取代激光多普勒技术成为研究</w:t>
      </w:r>
      <w:r w:rsidRPr="0064767F">
        <w:rPr>
          <w:rFonts w:hint="eastAsia"/>
        </w:rPr>
        <w:lastRenderedPageBreak/>
        <w:t>皮肤微循环的新兴工具。</w:t>
      </w:r>
    </w:p>
    <w:p w:rsidR="0064767F" w:rsidRPr="0064767F" w:rsidRDefault="0064767F" w:rsidP="00316007">
      <w:pPr>
        <w:pStyle w:val="af2"/>
        <w:ind w:firstLine="480"/>
      </w:pPr>
      <w:r w:rsidRPr="0064767F">
        <w:rPr>
          <w:rFonts w:hint="eastAsia"/>
        </w:rPr>
        <w:t>在中医理疗方面，国内学者使用</w:t>
      </w:r>
      <w:r w:rsidRPr="0064767F">
        <w:rPr>
          <w:rFonts w:hint="eastAsia"/>
        </w:rPr>
        <w:t>LS</w:t>
      </w:r>
      <w:r>
        <w:rPr>
          <w:rFonts w:hint="eastAsia"/>
        </w:rPr>
        <w:t>B</w:t>
      </w:r>
      <w:r w:rsidRPr="0064767F">
        <w:rPr>
          <w:rFonts w:hint="eastAsia"/>
        </w:rPr>
        <w:t>FI</w:t>
      </w:r>
      <w:r w:rsidRPr="0064767F">
        <w:rPr>
          <w:rFonts w:hint="eastAsia"/>
        </w:rPr>
        <w:t>技术对皮肤血流进行了研究，比如田宇瑛等</w:t>
      </w:r>
      <w:r w:rsidRPr="00225299">
        <w:rPr>
          <w:rFonts w:hint="eastAsia"/>
          <w:highlight w:val="yellow"/>
          <w:vertAlign w:val="superscript"/>
        </w:rPr>
        <w:t>[1</w:t>
      </w:r>
      <w:r w:rsidR="00225299" w:rsidRPr="00225299">
        <w:rPr>
          <w:highlight w:val="yellow"/>
          <w:vertAlign w:val="superscript"/>
        </w:rPr>
        <w:t>9</w:t>
      </w:r>
      <w:r w:rsidRPr="00225299">
        <w:rPr>
          <w:rFonts w:hint="eastAsia"/>
          <w:highlight w:val="yellow"/>
          <w:vertAlign w:val="superscript"/>
        </w:rPr>
        <w:t>]</w:t>
      </w:r>
      <w:r w:rsidRPr="0064767F">
        <w:rPr>
          <w:rFonts w:hint="eastAsia"/>
        </w:rPr>
        <w:t>采用</w:t>
      </w:r>
      <w:r w:rsidRPr="0064767F">
        <w:rPr>
          <w:rFonts w:hint="eastAsia"/>
        </w:rPr>
        <w:t>LSFI</w:t>
      </w:r>
      <w:r w:rsidRPr="0064767F">
        <w:rPr>
          <w:rFonts w:hint="eastAsia"/>
        </w:rPr>
        <w:t>技术观察针灸治疗中手针与激光针刺激合谷穴对面部血流的影响，证明了不同针刺方法刺激合谷穴对面部微循环调节作用存在差异。</w:t>
      </w:r>
      <w:proofErr w:type="gramStart"/>
      <w:r w:rsidRPr="0064767F">
        <w:rPr>
          <w:rFonts w:hint="eastAsia"/>
        </w:rPr>
        <w:t>杨李健</w:t>
      </w:r>
      <w:proofErr w:type="gramEnd"/>
      <w:r w:rsidRPr="0064767F">
        <w:rPr>
          <w:rFonts w:hint="eastAsia"/>
        </w:rPr>
        <w:t>等</w:t>
      </w:r>
      <w:r w:rsidR="00225299" w:rsidRPr="00225299">
        <w:rPr>
          <w:rFonts w:hint="eastAsia"/>
          <w:highlight w:val="yellow"/>
          <w:vertAlign w:val="superscript"/>
        </w:rPr>
        <w:t>[20</w:t>
      </w:r>
      <w:r w:rsidRPr="00225299">
        <w:rPr>
          <w:rFonts w:hint="eastAsia"/>
          <w:highlight w:val="yellow"/>
          <w:vertAlign w:val="superscript"/>
        </w:rPr>
        <w:t>]</w:t>
      </w:r>
      <w:r w:rsidRPr="0064767F">
        <w:rPr>
          <w:rFonts w:hint="eastAsia"/>
        </w:rPr>
        <w:t>，使用</w:t>
      </w:r>
      <w:r w:rsidRPr="0064767F">
        <w:rPr>
          <w:rFonts w:hint="eastAsia"/>
        </w:rPr>
        <w:t>LS</w:t>
      </w:r>
      <w:r>
        <w:rPr>
          <w:rFonts w:hint="eastAsia"/>
        </w:rPr>
        <w:t>B</w:t>
      </w:r>
      <w:r w:rsidRPr="0064767F">
        <w:rPr>
          <w:rFonts w:hint="eastAsia"/>
        </w:rPr>
        <w:t>FI</w:t>
      </w:r>
      <w:r w:rsidRPr="0064767F">
        <w:rPr>
          <w:rFonts w:hint="eastAsia"/>
        </w:rPr>
        <w:t>技术研究针灸对穴区皮内微血管舒缩振幅的影响，从微循环角度初步了解了针灸的循经传导效应。</w:t>
      </w:r>
      <w:proofErr w:type="gramStart"/>
      <w:r w:rsidRPr="0064767F">
        <w:rPr>
          <w:rFonts w:hint="eastAsia"/>
        </w:rPr>
        <w:t>朴盛爱</w:t>
      </w:r>
      <w:proofErr w:type="gramEnd"/>
      <w:r w:rsidRPr="0064767F">
        <w:rPr>
          <w:rFonts w:hint="eastAsia"/>
        </w:rPr>
        <w:t>等</w:t>
      </w:r>
      <w:r w:rsidR="00B11B97" w:rsidRPr="00225299">
        <w:rPr>
          <w:rFonts w:hint="eastAsia"/>
          <w:highlight w:val="yellow"/>
          <w:vertAlign w:val="superscript"/>
        </w:rPr>
        <w:t>[2</w:t>
      </w:r>
      <w:r w:rsidR="00225299" w:rsidRPr="00225299">
        <w:rPr>
          <w:highlight w:val="yellow"/>
          <w:vertAlign w:val="superscript"/>
        </w:rPr>
        <w:t>1</w:t>
      </w:r>
      <w:r w:rsidRPr="00225299">
        <w:rPr>
          <w:rFonts w:hint="eastAsia"/>
          <w:highlight w:val="yellow"/>
          <w:vertAlign w:val="superscript"/>
        </w:rPr>
        <w:t>]</w:t>
      </w:r>
      <w:r w:rsidRPr="0064767F">
        <w:rPr>
          <w:rFonts w:hint="eastAsia"/>
        </w:rPr>
        <w:t>应用</w:t>
      </w:r>
      <w:r w:rsidRPr="0064767F">
        <w:rPr>
          <w:rFonts w:hint="eastAsia"/>
        </w:rPr>
        <w:t>LS</w:t>
      </w:r>
      <w:r>
        <w:rPr>
          <w:rFonts w:hint="eastAsia"/>
        </w:rPr>
        <w:t>B</w:t>
      </w:r>
      <w:r w:rsidRPr="0064767F">
        <w:rPr>
          <w:rFonts w:hint="eastAsia"/>
        </w:rPr>
        <w:t>FI</w:t>
      </w:r>
      <w:r w:rsidRPr="0064767F">
        <w:rPr>
          <w:rFonts w:hint="eastAsia"/>
        </w:rPr>
        <w:t>技术研究了刺络疗法对神经根型颈椎病患者局部血流灌注量的影响，发现治疗前后颈椎皮肤血流灌注量存在差异。这些研究大都以针灸操作为主，近年逐渐流行起来的艾</w:t>
      </w:r>
      <w:proofErr w:type="gramStart"/>
      <w:r w:rsidRPr="0064767F">
        <w:rPr>
          <w:rFonts w:hint="eastAsia"/>
        </w:rPr>
        <w:t>灸</w:t>
      </w:r>
      <w:proofErr w:type="gramEnd"/>
      <w:r w:rsidRPr="0064767F">
        <w:rPr>
          <w:rFonts w:hint="eastAsia"/>
        </w:rPr>
        <w:t>理疗方法，以其操作简单、使用方便和其独特的物理、药物双重效果等优点，在美容、保健、理疗等领域得到了广泛的应用，但是由于传统</w:t>
      </w:r>
      <w:proofErr w:type="gramStart"/>
      <w:r w:rsidRPr="0064767F">
        <w:rPr>
          <w:rFonts w:hint="eastAsia"/>
        </w:rPr>
        <w:t>粗状</w:t>
      </w:r>
      <w:proofErr w:type="gramEnd"/>
      <w:r w:rsidRPr="0064767F">
        <w:rPr>
          <w:rFonts w:hint="eastAsia"/>
        </w:rPr>
        <w:t>艾</w:t>
      </w:r>
      <w:proofErr w:type="gramStart"/>
      <w:r w:rsidRPr="0064767F">
        <w:rPr>
          <w:rFonts w:hint="eastAsia"/>
        </w:rPr>
        <w:t>灸</w:t>
      </w:r>
      <w:proofErr w:type="gramEnd"/>
      <w:r w:rsidRPr="0064767F">
        <w:rPr>
          <w:rFonts w:hint="eastAsia"/>
        </w:rPr>
        <w:t>的热辐射作用会同时影响多个穴位，致使其理疗效果在成像上不如针灸明显，以及使用</w:t>
      </w:r>
      <w:r w:rsidRPr="0064767F">
        <w:rPr>
          <w:rFonts w:hint="eastAsia"/>
        </w:rPr>
        <w:t>LS</w:t>
      </w:r>
      <w:r>
        <w:rPr>
          <w:rFonts w:hint="eastAsia"/>
        </w:rPr>
        <w:t>B</w:t>
      </w:r>
      <w:r w:rsidRPr="0064767F">
        <w:rPr>
          <w:rFonts w:hint="eastAsia"/>
        </w:rPr>
        <w:t>FI</w:t>
      </w:r>
      <w:r w:rsidRPr="0064767F">
        <w:rPr>
          <w:rFonts w:hint="eastAsia"/>
        </w:rPr>
        <w:t>技术检测时，人体呼吸和心跳等轻微抖动导致的运动伪影会使图像质量下降，因此相关研究还未见</w:t>
      </w:r>
      <w:commentRangeStart w:id="18"/>
      <w:r w:rsidRPr="0064767F">
        <w:rPr>
          <w:rFonts w:hint="eastAsia"/>
        </w:rPr>
        <w:t>报道</w:t>
      </w:r>
      <w:commentRangeEnd w:id="18"/>
      <w:r w:rsidR="003121D0">
        <w:rPr>
          <w:rStyle w:val="a9"/>
          <w:rFonts w:asciiTheme="minorHAnsi" w:hAnsiTheme="minorHAnsi"/>
        </w:rPr>
        <w:commentReference w:id="18"/>
      </w:r>
      <w:r w:rsidRPr="0064767F">
        <w:rPr>
          <w:rFonts w:hint="eastAsia"/>
        </w:rPr>
        <w:t>。</w:t>
      </w:r>
    </w:p>
    <w:p w:rsidR="00106642" w:rsidRPr="009962A5" w:rsidRDefault="007B0A14" w:rsidP="000E05FB">
      <w:pPr>
        <w:pStyle w:val="ad"/>
        <w:spacing w:before="156"/>
      </w:pPr>
      <w:bookmarkStart w:id="19" w:name="_Toc492044837"/>
      <w:r w:rsidRPr="007B0A14">
        <w:rPr>
          <w:rFonts w:hint="eastAsia"/>
        </w:rPr>
        <w:t>1.3 研究内容及创新点</w:t>
      </w:r>
      <w:bookmarkEnd w:id="19"/>
    </w:p>
    <w:p w:rsidR="00FD1A25" w:rsidRDefault="003257EC" w:rsidP="00316007">
      <w:pPr>
        <w:pStyle w:val="af2"/>
        <w:ind w:firstLine="480"/>
      </w:pPr>
      <w:commentRangeStart w:id="20"/>
      <w:r>
        <w:rPr>
          <w:rFonts w:hint="eastAsia"/>
        </w:rPr>
        <w:t>血流监测技术在血管疾病病灶定位、生物体生理机能评估、疗效评价等方面有着重要的作用。相比于其他众多的监测方法，激光散斑血流成像技术以其无电离辐射、非接触、宽视场、高时空分辨率、系统简单等优势在生命科学实验研究和临床应用上具有</w:t>
      </w:r>
      <w:r w:rsidR="00797AEE">
        <w:rPr>
          <w:rFonts w:hint="eastAsia"/>
        </w:rPr>
        <w:t>不可替代的作用。医疗检测技术的进步也促进了中医传统疗法的发展</w:t>
      </w:r>
      <w:r w:rsidR="00657005">
        <w:rPr>
          <w:rFonts w:hint="eastAsia"/>
        </w:rPr>
        <w:t>，当下越来越多的国家和地区开始认可和接受</w:t>
      </w:r>
      <w:r w:rsidR="00797AEE">
        <w:rPr>
          <w:rFonts w:hint="eastAsia"/>
        </w:rPr>
        <w:t>中医理疗的效果，然而已有的理疗功效研究中缺乏一种有效的检测评估手段</w:t>
      </w:r>
      <w:r w:rsidR="00782023">
        <w:rPr>
          <w:rFonts w:hint="eastAsia"/>
        </w:rPr>
        <w:t>；在探究中医经络理论的研究中多数研究者使用激光多普勒技术来进行实验，使用激光散斑血流成像技术的研究较少；多数研究者局限于使用受干扰程度较小的针灸疗法来对中医理疗效果进行实验研究，缺乏对其它疗法效果的检验；</w:t>
      </w:r>
      <w:r w:rsidR="00657005">
        <w:rPr>
          <w:rFonts w:hint="eastAsia"/>
        </w:rPr>
        <w:t>对已有的激光散斑血流成像系统，缺乏系统稳定性的验证；对于拍摄过程中被拍摄者身体抖动缺乏有效的抵消机制和抖动后对结果造成的影响分析。</w:t>
      </w:r>
      <w:r w:rsidR="00814216">
        <w:rPr>
          <w:rFonts w:hint="eastAsia"/>
        </w:rPr>
        <w:t>针对这些问题，本文中通过</w:t>
      </w:r>
      <w:r w:rsidR="00CF6BCF">
        <w:rPr>
          <w:rFonts w:hint="eastAsia"/>
        </w:rPr>
        <w:t>理论推导给出了血流灌注指数（</w:t>
      </w:r>
      <w:r w:rsidR="00CF6BCF">
        <w:rPr>
          <w:rFonts w:hint="eastAsia"/>
        </w:rPr>
        <w:t xml:space="preserve">Perfusion </w:t>
      </w:r>
      <w:r w:rsidR="00CF6BCF">
        <w:t>Index</w:t>
      </w:r>
      <w:r w:rsidR="00CF6BCF">
        <w:rPr>
          <w:rFonts w:hint="eastAsia"/>
        </w:rPr>
        <w:t xml:space="preserve">, </w:t>
      </w:r>
      <w:r w:rsidR="00CF6BCF">
        <w:t>PI</w:t>
      </w:r>
      <w:r w:rsidR="00CF6BCF">
        <w:rPr>
          <w:rFonts w:hint="eastAsia"/>
        </w:rPr>
        <w:t>）这一指标</w:t>
      </w:r>
      <w:r w:rsidR="00FD1A25">
        <w:rPr>
          <w:rFonts w:hint="eastAsia"/>
        </w:rPr>
        <w:t>用以评价检测的效果，</w:t>
      </w:r>
      <w:r w:rsidR="00CF6BCF">
        <w:rPr>
          <w:rFonts w:hint="eastAsia"/>
        </w:rPr>
        <w:t>分析了</w:t>
      </w:r>
      <w:r w:rsidR="00FD1A25">
        <w:rPr>
          <w:rFonts w:hint="eastAsia"/>
        </w:rPr>
        <w:t>血流相对速度</w:t>
      </w:r>
      <w:r w:rsidR="00FA586B">
        <w:rPr>
          <w:rFonts w:hint="eastAsia"/>
        </w:rPr>
        <w:t>分布</w:t>
      </w:r>
      <w:r w:rsidR="00FD1A25">
        <w:rPr>
          <w:rFonts w:hint="eastAsia"/>
        </w:rPr>
        <w:t>与散斑对比度</w:t>
      </w:r>
      <w:r w:rsidR="00CF6BCF">
        <w:rPr>
          <w:rFonts w:hint="eastAsia"/>
        </w:rPr>
        <w:t>及</w:t>
      </w:r>
      <w:r w:rsidR="00CF6BCF">
        <w:rPr>
          <w:rFonts w:hint="eastAsia"/>
        </w:rPr>
        <w:t>PI</w:t>
      </w:r>
      <w:r w:rsidR="00CF6BCF">
        <w:rPr>
          <w:rFonts w:hint="eastAsia"/>
        </w:rPr>
        <w:t>值之间的</w:t>
      </w:r>
      <w:r w:rsidR="00FD1A25">
        <w:rPr>
          <w:rFonts w:hint="eastAsia"/>
        </w:rPr>
        <w:t>关系</w:t>
      </w:r>
      <w:r w:rsidR="00CF6BCF">
        <w:rPr>
          <w:rFonts w:hint="eastAsia"/>
        </w:rPr>
        <w:t>；设计构建了软管模拟实验验证激光散斑血流成像系统的稳定性；尝试使用多种算法对图像采集过程中人体抖动造成的影响进行消除；参考已有的针灸实验实施了相对大众化的艾</w:t>
      </w:r>
      <w:proofErr w:type="gramStart"/>
      <w:r w:rsidR="00CF6BCF">
        <w:rPr>
          <w:rFonts w:hint="eastAsia"/>
        </w:rPr>
        <w:t>灸</w:t>
      </w:r>
      <w:proofErr w:type="gramEnd"/>
      <w:r w:rsidR="00CF6BCF">
        <w:rPr>
          <w:rFonts w:hint="eastAsia"/>
        </w:rPr>
        <w:t>实验，并使用激光散斑血流成像系统进行血流变化的成像及</w:t>
      </w:r>
      <w:r w:rsidR="00CF6BCF">
        <w:rPr>
          <w:rFonts w:hint="eastAsia"/>
        </w:rPr>
        <w:t>PI</w:t>
      </w:r>
      <w:r w:rsidR="00CF6BCF">
        <w:rPr>
          <w:rFonts w:hint="eastAsia"/>
        </w:rPr>
        <w:t>值计算。</w:t>
      </w:r>
      <w:commentRangeEnd w:id="20"/>
      <w:r w:rsidR="0074215B">
        <w:rPr>
          <w:rStyle w:val="a9"/>
          <w:rFonts w:asciiTheme="minorHAnsi" w:hAnsiTheme="minorHAnsi"/>
        </w:rPr>
        <w:commentReference w:id="20"/>
      </w:r>
      <w:r w:rsidR="00CF6BCF">
        <w:rPr>
          <w:rFonts w:hint="eastAsia"/>
        </w:rPr>
        <w:t>具体章节内容如下：</w:t>
      </w:r>
    </w:p>
    <w:p w:rsidR="00994B73" w:rsidRDefault="00994B73" w:rsidP="00316007">
      <w:pPr>
        <w:pStyle w:val="af2"/>
        <w:ind w:firstLine="480"/>
      </w:pPr>
      <w:r w:rsidRPr="00994B73">
        <w:rPr>
          <w:rFonts w:hint="eastAsia"/>
        </w:rPr>
        <w:t>第</w:t>
      </w:r>
      <w:r>
        <w:rPr>
          <w:rFonts w:hint="eastAsia"/>
        </w:rPr>
        <w:t>一章，</w:t>
      </w:r>
      <w:r w:rsidRPr="00994B73">
        <w:rPr>
          <w:rFonts w:hint="eastAsia"/>
        </w:rPr>
        <w:t>绪论。首先阐述了本科的研究背景和研究意义，介绍了中医理疗当下的发展趋势及中医经络理论与微循环的关系，并说明了激光散斑血流成像技术的优势和其他多种血流监测技术的缺点。最后介绍了当前中医理疗功效检测技术的发展状况，列举了部分已有研究的方法和成果。</w:t>
      </w:r>
    </w:p>
    <w:p w:rsidR="00994B73" w:rsidRPr="00994B73" w:rsidRDefault="00994B73" w:rsidP="00316007">
      <w:pPr>
        <w:pStyle w:val="af2"/>
        <w:ind w:firstLine="480"/>
      </w:pPr>
      <w:r>
        <w:rPr>
          <w:rFonts w:hint="eastAsia"/>
        </w:rPr>
        <w:lastRenderedPageBreak/>
        <w:t>第二章，激光散斑技术成像原理。</w:t>
      </w:r>
      <w:r w:rsidR="00B40AC9">
        <w:rPr>
          <w:rFonts w:hint="eastAsia"/>
        </w:rPr>
        <w:t>对激光散斑现象和激光散斑血流成像技术的原理进行了介绍</w:t>
      </w:r>
      <w:r w:rsidR="00D246B1">
        <w:rPr>
          <w:rFonts w:hint="eastAsia"/>
        </w:rPr>
        <w:t>，并提出使用血流灌注指数</w:t>
      </w:r>
      <w:r w:rsidR="00D246B1">
        <w:rPr>
          <w:rFonts w:hint="eastAsia"/>
        </w:rPr>
        <w:t>PI</w:t>
      </w:r>
      <w:r w:rsidR="00D246B1">
        <w:rPr>
          <w:rFonts w:hint="eastAsia"/>
        </w:rPr>
        <w:t>作为理疗功效检测指标</w:t>
      </w:r>
      <w:r w:rsidR="00B40AC9">
        <w:rPr>
          <w:rFonts w:hint="eastAsia"/>
        </w:rPr>
        <w:t>。</w:t>
      </w:r>
    </w:p>
    <w:p w:rsidR="0020574E" w:rsidRDefault="006B1D4B" w:rsidP="00316007">
      <w:pPr>
        <w:pStyle w:val="af2"/>
        <w:ind w:firstLine="480"/>
      </w:pPr>
      <w:r>
        <w:rPr>
          <w:rFonts w:hint="eastAsia"/>
        </w:rPr>
        <w:t>第三章，理疗功效检测系统的搭建和校验</w:t>
      </w:r>
      <w:r w:rsidR="007A6D07">
        <w:rPr>
          <w:rFonts w:hint="eastAsia"/>
        </w:rPr>
        <w:t>。</w:t>
      </w:r>
      <w:r w:rsidR="00B40AC9">
        <w:rPr>
          <w:rFonts w:hint="eastAsia"/>
        </w:rPr>
        <w:t>搭建理疗检测系统，编写图像采集和图像处理程序，设计构建了软管模拟实验验证系统稳定性，保证后续理疗实验结果的准确性。</w:t>
      </w:r>
    </w:p>
    <w:p w:rsidR="007A6D07" w:rsidRPr="007A6D07" w:rsidRDefault="007A6D07" w:rsidP="00316007">
      <w:pPr>
        <w:pStyle w:val="af2"/>
        <w:ind w:firstLine="480"/>
      </w:pPr>
      <w:r>
        <w:rPr>
          <w:rFonts w:hint="eastAsia"/>
        </w:rPr>
        <w:t>第四章，抖动噪声消除。</w:t>
      </w:r>
      <w:r w:rsidR="00CF740E">
        <w:rPr>
          <w:rFonts w:hint="eastAsia"/>
        </w:rPr>
        <w:t>在集合经验模态分解算法的基础上，将降噪算法改进为适用于二维图像的二维集合经验模态分解算法，将散斑图像滤波分层剔除对实验无用的噪声信息。除此之外，</w:t>
      </w:r>
      <w:r>
        <w:rPr>
          <w:rFonts w:hint="eastAsia"/>
        </w:rPr>
        <w:t>针对系统采集图像过程中由于身体抖动</w:t>
      </w:r>
      <w:r w:rsidR="00B40AC9">
        <w:rPr>
          <w:rFonts w:hint="eastAsia"/>
        </w:rPr>
        <w:t>引起的</w:t>
      </w:r>
      <w:r>
        <w:rPr>
          <w:rFonts w:hint="eastAsia"/>
        </w:rPr>
        <w:t>噪声的影响</w:t>
      </w:r>
      <w:r w:rsidR="00B40AC9">
        <w:rPr>
          <w:rFonts w:hint="eastAsia"/>
        </w:rPr>
        <w:t>进行分析，通过采用多种图像配准方法降低了噪声影响提高成像的时空分辨率。</w:t>
      </w:r>
    </w:p>
    <w:p w:rsidR="007A6D07" w:rsidRDefault="007A6D07" w:rsidP="00316007">
      <w:pPr>
        <w:pStyle w:val="af2"/>
        <w:ind w:firstLine="480"/>
      </w:pPr>
      <w:r>
        <w:rPr>
          <w:rFonts w:hint="eastAsia"/>
        </w:rPr>
        <w:t>第五章，实验与结果分析。</w:t>
      </w:r>
      <w:r w:rsidR="00B40AC9">
        <w:rPr>
          <w:rFonts w:hint="eastAsia"/>
        </w:rPr>
        <w:t>对</w:t>
      </w:r>
      <w:r w:rsidR="00B40AC9">
        <w:rPr>
          <w:rFonts w:hint="eastAsia"/>
        </w:rPr>
        <w:t>10</w:t>
      </w:r>
      <w:r w:rsidR="00B40AC9">
        <w:rPr>
          <w:rFonts w:hint="eastAsia"/>
        </w:rPr>
        <w:t>名健康志愿者的内关穴或外关穴进行艾</w:t>
      </w:r>
      <w:proofErr w:type="gramStart"/>
      <w:r w:rsidR="00B40AC9">
        <w:rPr>
          <w:rFonts w:hint="eastAsia"/>
        </w:rPr>
        <w:t>灸</w:t>
      </w:r>
      <w:proofErr w:type="gramEnd"/>
      <w:r w:rsidR="00B40AC9">
        <w:rPr>
          <w:rFonts w:hint="eastAsia"/>
        </w:rPr>
        <w:t>实验</w:t>
      </w:r>
      <w:r w:rsidR="00D246B1">
        <w:rPr>
          <w:rFonts w:hint="eastAsia"/>
        </w:rPr>
        <w:t>，以</w:t>
      </w:r>
      <w:r w:rsidR="00D246B1">
        <w:rPr>
          <w:rFonts w:hint="eastAsia"/>
        </w:rPr>
        <w:t>PI</w:t>
      </w:r>
      <w:proofErr w:type="gramStart"/>
      <w:r w:rsidR="00D246B1">
        <w:rPr>
          <w:rFonts w:hint="eastAsia"/>
        </w:rPr>
        <w:t>值位检测</w:t>
      </w:r>
      <w:proofErr w:type="gramEnd"/>
      <w:r w:rsidR="00D246B1">
        <w:rPr>
          <w:rFonts w:hint="eastAsia"/>
        </w:rPr>
        <w:t>指标，采用激光散斑血流成像系统对手</w:t>
      </w:r>
      <w:proofErr w:type="gramStart"/>
      <w:r w:rsidR="00D246B1">
        <w:rPr>
          <w:rFonts w:hint="eastAsia"/>
        </w:rPr>
        <w:t>部不同</w:t>
      </w:r>
      <w:proofErr w:type="gramEnd"/>
      <w:r w:rsidR="00D246B1">
        <w:rPr>
          <w:rFonts w:hint="eastAsia"/>
        </w:rPr>
        <w:t>经络的穴位及非穴位检测点进行检测。此外，设计了关于艾</w:t>
      </w:r>
      <w:proofErr w:type="gramStart"/>
      <w:r w:rsidR="00D246B1">
        <w:rPr>
          <w:rFonts w:hint="eastAsia"/>
        </w:rPr>
        <w:t>灸</w:t>
      </w:r>
      <w:proofErr w:type="gramEnd"/>
      <w:r w:rsidR="00D246B1">
        <w:rPr>
          <w:rFonts w:hint="eastAsia"/>
        </w:rPr>
        <w:t>时长对其效果影响大小的实验。实验后对相关结果进行分析，证明了激光散斑血流成像技术在中医理疗功效检测中的</w:t>
      </w:r>
      <w:commentRangeStart w:id="21"/>
      <w:r w:rsidR="00D246B1">
        <w:rPr>
          <w:rFonts w:hint="eastAsia"/>
        </w:rPr>
        <w:t>有效性</w:t>
      </w:r>
      <w:commentRangeEnd w:id="21"/>
      <w:r w:rsidR="003121D0">
        <w:rPr>
          <w:rStyle w:val="a9"/>
          <w:rFonts w:asciiTheme="minorHAnsi" w:hAnsiTheme="minorHAnsi"/>
        </w:rPr>
        <w:commentReference w:id="21"/>
      </w:r>
      <w:r w:rsidR="00D246B1">
        <w:rPr>
          <w:rFonts w:hint="eastAsia"/>
        </w:rPr>
        <w:t>。</w:t>
      </w:r>
    </w:p>
    <w:p w:rsidR="00D46E71" w:rsidRDefault="007A6D07" w:rsidP="00316007">
      <w:pPr>
        <w:pStyle w:val="af2"/>
        <w:ind w:firstLine="480"/>
      </w:pPr>
      <w:r>
        <w:rPr>
          <w:rFonts w:hint="eastAsia"/>
        </w:rPr>
        <w:t>第六章，总结与展望。总结本篇文章的主要内容与结论，总结并列出创新点；根据已得的实验结果对激光散斑血流成像技术在理疗功效检测中的作用进行肯定和展望。</w:t>
      </w:r>
    </w:p>
    <w:p w:rsidR="00D46E71" w:rsidRDefault="00D46E71">
      <w:pPr>
        <w:widowControl/>
        <w:jc w:val="left"/>
        <w:rPr>
          <w:rFonts w:asciiTheme="minorEastAsia" w:hAnsiTheme="minorEastAsia"/>
          <w:sz w:val="24"/>
          <w:szCs w:val="24"/>
        </w:rPr>
      </w:pPr>
      <w:r>
        <w:rPr>
          <w:rFonts w:asciiTheme="minorEastAsia" w:hAnsiTheme="minorEastAsia"/>
          <w:sz w:val="24"/>
          <w:szCs w:val="24"/>
        </w:rPr>
        <w:br w:type="page"/>
      </w:r>
    </w:p>
    <w:p w:rsidR="0064767F" w:rsidRPr="00D46E71" w:rsidRDefault="00885D1A" w:rsidP="000E05FB">
      <w:pPr>
        <w:pStyle w:val="ab"/>
        <w:spacing w:before="156"/>
        <w:rPr>
          <w:rFonts w:asciiTheme="minorEastAsia" w:hAnsiTheme="minorEastAsia"/>
          <w:sz w:val="24"/>
          <w:szCs w:val="24"/>
        </w:rPr>
      </w:pPr>
      <w:bookmarkStart w:id="22" w:name="_Toc492044838"/>
      <w:r w:rsidRPr="00F671C1">
        <w:rPr>
          <w:rFonts w:hint="eastAsia"/>
        </w:rPr>
        <w:lastRenderedPageBreak/>
        <w:t>第二章 激光散斑成像技术</w:t>
      </w:r>
      <w:commentRangeStart w:id="23"/>
      <w:r w:rsidRPr="00F671C1">
        <w:rPr>
          <w:rFonts w:hint="eastAsia"/>
        </w:rPr>
        <w:t>原理</w:t>
      </w:r>
      <w:bookmarkEnd w:id="22"/>
      <w:commentRangeEnd w:id="23"/>
      <w:r w:rsidR="00D10BB2">
        <w:rPr>
          <w:rStyle w:val="a9"/>
          <w:rFonts w:asciiTheme="minorHAnsi" w:eastAsiaTheme="minorEastAsia" w:hAnsiTheme="minorHAnsi"/>
        </w:rPr>
        <w:commentReference w:id="23"/>
      </w:r>
    </w:p>
    <w:p w:rsidR="00D10BB2" w:rsidRDefault="0033348D" w:rsidP="00F12F1E">
      <w:pPr>
        <w:pStyle w:val="ad"/>
        <w:spacing w:before="156"/>
      </w:pPr>
      <w:bookmarkStart w:id="24" w:name="_Toc492044839"/>
      <w:r w:rsidRPr="008A0F88">
        <w:rPr>
          <w:rFonts w:hint="eastAsia"/>
        </w:rPr>
        <w:t>2.1激光散斑现象</w:t>
      </w:r>
      <w:bookmarkEnd w:id="24"/>
    </w:p>
    <w:p w:rsidR="000A2E28" w:rsidRDefault="0033348D" w:rsidP="00316007">
      <w:pPr>
        <w:pStyle w:val="af2"/>
        <w:ind w:firstLine="480"/>
      </w:pPr>
      <w:r w:rsidRPr="0033348D">
        <w:t xml:space="preserve">20 </w:t>
      </w:r>
      <w:r w:rsidR="0065059B">
        <w:rPr>
          <w:rFonts w:hint="eastAsia"/>
        </w:rPr>
        <w:t>世纪</w:t>
      </w:r>
      <w:r w:rsidR="0065059B">
        <w:t>60</w:t>
      </w:r>
      <w:r w:rsidR="000A2E28">
        <w:t>年代</w:t>
      </w:r>
      <w:r w:rsidR="000A2E28">
        <w:rPr>
          <w:rFonts w:hint="eastAsia"/>
        </w:rPr>
        <w:t>初</w:t>
      </w:r>
      <w:r w:rsidRPr="0033348D">
        <w:t>，</w:t>
      </w:r>
      <w:r w:rsidR="000A2E28">
        <w:rPr>
          <w:rFonts w:hint="eastAsia"/>
        </w:rPr>
        <w:t>世界上第一台红宝石激光器诞生，自此激光器</w:t>
      </w:r>
      <w:r w:rsidR="00F60B56">
        <w:rPr>
          <w:rFonts w:hint="eastAsia"/>
        </w:rPr>
        <w:t>作为照明光源</w:t>
      </w:r>
      <w:r w:rsidR="000A2E28">
        <w:rPr>
          <w:rFonts w:hint="eastAsia"/>
        </w:rPr>
        <w:t>成为众多实验中的常用设备，人们看中的便是激光的相干特性。当用激光照射物体时，呈现的结果与用普通光源照射有很大不同：</w:t>
      </w:r>
      <w:r w:rsidR="00591C4F">
        <w:rPr>
          <w:rFonts w:hint="eastAsia"/>
        </w:rPr>
        <w:t>即</w:t>
      </w:r>
      <w:r w:rsidR="000A2E28">
        <w:rPr>
          <w:rFonts w:hint="eastAsia"/>
        </w:rPr>
        <w:t>出现了一些明暗交替、随机排列的类似于颗粒的光斑。尽管激光光束是均匀照射在物体表面的，但无论</w:t>
      </w:r>
      <w:r w:rsidR="00F60B56">
        <w:rPr>
          <w:rFonts w:hint="eastAsia"/>
        </w:rPr>
        <w:t>采用何种措施调整，最终得到的图像始终是不均匀的光斑强度。这种闪烁的颗粒光斑被称为“散斑（</w:t>
      </w:r>
      <w:r w:rsidR="00F60B56">
        <w:rPr>
          <w:rFonts w:hint="eastAsia"/>
        </w:rPr>
        <w:t>Speckle</w:t>
      </w:r>
      <w:r w:rsidR="00F60B56">
        <w:rPr>
          <w:rFonts w:hint="eastAsia"/>
        </w:rPr>
        <w:t>）”</w:t>
      </w:r>
      <w:r w:rsidR="00F60B56" w:rsidRPr="00225299">
        <w:rPr>
          <w:rFonts w:hint="eastAsia"/>
          <w:highlight w:val="yellow"/>
          <w:vertAlign w:val="superscript"/>
        </w:rPr>
        <w:t>[</w:t>
      </w:r>
      <w:r w:rsidR="00F60B56" w:rsidRPr="00225299">
        <w:rPr>
          <w:highlight w:val="yellow"/>
          <w:vertAlign w:val="superscript"/>
        </w:rPr>
        <w:t>2</w:t>
      </w:r>
      <w:r w:rsidR="00225299" w:rsidRPr="00225299">
        <w:rPr>
          <w:highlight w:val="yellow"/>
          <w:vertAlign w:val="superscript"/>
        </w:rPr>
        <w:t>2</w:t>
      </w:r>
      <w:r w:rsidR="00F60B56" w:rsidRPr="00225299">
        <w:rPr>
          <w:rFonts w:hint="eastAsia"/>
          <w:highlight w:val="yellow"/>
          <w:vertAlign w:val="superscript"/>
        </w:rPr>
        <w:t>]</w:t>
      </w:r>
      <w:r w:rsidR="00F60B56">
        <w:rPr>
          <w:rFonts w:hint="eastAsia"/>
        </w:rPr>
        <w:t>，如图</w:t>
      </w:r>
      <w:r w:rsidR="00F60B56">
        <w:rPr>
          <w:rFonts w:hint="eastAsia"/>
        </w:rPr>
        <w:t>2.1</w:t>
      </w:r>
      <w:r w:rsidR="00F60B56">
        <w:rPr>
          <w:rFonts w:hint="eastAsia"/>
        </w:rPr>
        <w:t>所</w:t>
      </w:r>
      <w:commentRangeStart w:id="25"/>
      <w:r w:rsidR="00F60B56">
        <w:rPr>
          <w:rFonts w:hint="eastAsia"/>
        </w:rPr>
        <w:t>示</w:t>
      </w:r>
      <w:commentRangeEnd w:id="25"/>
      <w:r w:rsidR="00E77C15">
        <w:rPr>
          <w:rStyle w:val="a9"/>
          <w:rFonts w:asciiTheme="minorHAnsi" w:hAnsiTheme="minorHAnsi"/>
        </w:rPr>
        <w:commentReference w:id="25"/>
      </w:r>
      <w:r w:rsidR="00F60B56">
        <w:rPr>
          <w:rFonts w:hint="eastAsia"/>
        </w:rPr>
        <w:t>。</w:t>
      </w:r>
    </w:p>
    <w:p w:rsidR="0033348D" w:rsidRDefault="00820797" w:rsidP="00316007">
      <w:pPr>
        <w:pStyle w:val="af2"/>
        <w:ind w:firstLine="480"/>
      </w:pPr>
      <w:r>
        <w:rPr>
          <w:rFonts w:hint="eastAsia"/>
        </w:rPr>
        <w:t>散斑的存在会对实验</w:t>
      </w:r>
      <w:r w:rsidR="00E676EE">
        <w:rPr>
          <w:rFonts w:hint="eastAsia"/>
        </w:rPr>
        <w:t>结果产生诸多干扰，比如会降低采集图像的质量，原本在普通光源照射下清晰可见的细节经激光光束照射后不能再被辨识，因此在最初的实验研究中，散斑常被作为一种噪声被设法消除。当前，部分光学实验比如激</w:t>
      </w:r>
      <w:r w:rsidR="00945FAE">
        <w:rPr>
          <w:rFonts w:hint="eastAsia"/>
        </w:rPr>
        <w:t>光全息实验、光学相</w:t>
      </w:r>
      <w:r w:rsidR="00E676EE">
        <w:rPr>
          <w:rFonts w:hint="eastAsia"/>
        </w:rPr>
        <w:t>干层析实验等依旧需要去除散斑带来的不利影响</w:t>
      </w:r>
      <w:r w:rsidR="00E676EE" w:rsidRPr="00225299">
        <w:rPr>
          <w:rFonts w:hint="eastAsia"/>
          <w:highlight w:val="yellow"/>
          <w:vertAlign w:val="superscript"/>
        </w:rPr>
        <w:t>[</w:t>
      </w:r>
      <w:r w:rsidR="00E676EE" w:rsidRPr="00225299">
        <w:rPr>
          <w:highlight w:val="yellow"/>
          <w:vertAlign w:val="superscript"/>
        </w:rPr>
        <w:t>2</w:t>
      </w:r>
      <w:r w:rsidR="00225299" w:rsidRPr="00225299">
        <w:rPr>
          <w:highlight w:val="yellow"/>
          <w:vertAlign w:val="superscript"/>
        </w:rPr>
        <w:t>3</w:t>
      </w:r>
      <w:r w:rsidR="00E676EE" w:rsidRPr="00225299">
        <w:rPr>
          <w:highlight w:val="yellow"/>
          <w:vertAlign w:val="superscript"/>
        </w:rPr>
        <w:t>-2</w:t>
      </w:r>
      <w:r w:rsidR="00225299" w:rsidRPr="00225299">
        <w:rPr>
          <w:highlight w:val="yellow"/>
          <w:vertAlign w:val="superscript"/>
        </w:rPr>
        <w:t>5</w:t>
      </w:r>
      <w:r w:rsidR="00E676EE" w:rsidRPr="00225299">
        <w:rPr>
          <w:rFonts w:hint="eastAsia"/>
          <w:highlight w:val="yellow"/>
          <w:vertAlign w:val="superscript"/>
        </w:rPr>
        <w:t>]</w:t>
      </w:r>
      <w:r w:rsidR="00E676EE">
        <w:rPr>
          <w:rFonts w:hint="eastAsia"/>
        </w:rPr>
        <w:t>。近年来，随着人们对散斑研究的深入以及数理统计理论体系的完善，</w:t>
      </w:r>
      <w:r w:rsidR="004B173B">
        <w:rPr>
          <w:rFonts w:hint="eastAsia"/>
        </w:rPr>
        <w:t>散斑现象的用途被大量发掘出来，</w:t>
      </w:r>
      <w:r w:rsidR="004B173B">
        <w:t>如</w:t>
      </w:r>
      <w:r w:rsidR="004B173B">
        <w:rPr>
          <w:rFonts w:hint="eastAsia"/>
        </w:rPr>
        <w:t>血流速度测量</w:t>
      </w:r>
      <w:r w:rsidR="004B173B" w:rsidRPr="00225299">
        <w:rPr>
          <w:rFonts w:hint="eastAsia"/>
          <w:highlight w:val="yellow"/>
          <w:vertAlign w:val="superscript"/>
        </w:rPr>
        <w:t>[2</w:t>
      </w:r>
      <w:r w:rsidR="00225299" w:rsidRPr="00225299">
        <w:rPr>
          <w:highlight w:val="yellow"/>
          <w:vertAlign w:val="superscript"/>
        </w:rPr>
        <w:t>6</w:t>
      </w:r>
      <w:r w:rsidR="004B173B" w:rsidRPr="00225299">
        <w:rPr>
          <w:rFonts w:hint="eastAsia"/>
          <w:highlight w:val="yellow"/>
          <w:vertAlign w:val="superscript"/>
        </w:rPr>
        <w:t>-2</w:t>
      </w:r>
      <w:r w:rsidR="00225299" w:rsidRPr="00225299">
        <w:rPr>
          <w:highlight w:val="yellow"/>
          <w:vertAlign w:val="superscript"/>
        </w:rPr>
        <w:t>8</w:t>
      </w:r>
      <w:r w:rsidR="004B173B" w:rsidRPr="00225299">
        <w:rPr>
          <w:rFonts w:hint="eastAsia"/>
          <w:highlight w:val="yellow"/>
          <w:vertAlign w:val="superscript"/>
        </w:rPr>
        <w:t>]</w:t>
      </w:r>
      <w:r w:rsidR="004B173B" w:rsidRPr="0033348D">
        <w:t>、</w:t>
      </w:r>
      <w:r w:rsidR="004B173B">
        <w:rPr>
          <w:rFonts w:hint="eastAsia"/>
        </w:rPr>
        <w:t>物体表面</w:t>
      </w:r>
      <w:r w:rsidR="004B173B">
        <w:t>粗糙度</w:t>
      </w:r>
      <w:r w:rsidR="004B173B">
        <w:rPr>
          <w:rFonts w:hint="eastAsia"/>
        </w:rPr>
        <w:t>检测</w:t>
      </w:r>
      <w:r w:rsidR="004B173B" w:rsidRPr="00225299">
        <w:rPr>
          <w:rFonts w:hint="eastAsia"/>
          <w:highlight w:val="yellow"/>
          <w:vertAlign w:val="superscript"/>
        </w:rPr>
        <w:t>[2</w:t>
      </w:r>
      <w:r w:rsidR="00225299" w:rsidRPr="00225299">
        <w:rPr>
          <w:highlight w:val="yellow"/>
          <w:vertAlign w:val="superscript"/>
        </w:rPr>
        <w:t>9</w:t>
      </w:r>
      <w:r w:rsidR="004B173B" w:rsidRPr="00225299">
        <w:rPr>
          <w:rFonts w:hint="eastAsia"/>
          <w:highlight w:val="yellow"/>
          <w:vertAlign w:val="superscript"/>
        </w:rPr>
        <w:t>]</w:t>
      </w:r>
      <w:r w:rsidR="004B173B">
        <w:rPr>
          <w:rFonts w:hint="eastAsia"/>
        </w:rPr>
        <w:t>、</w:t>
      </w:r>
      <w:r w:rsidR="004B173B" w:rsidRPr="0033348D">
        <w:t>温度测量</w:t>
      </w:r>
      <w:r w:rsidR="004B173B" w:rsidRPr="00225299">
        <w:rPr>
          <w:rFonts w:hint="eastAsia"/>
          <w:highlight w:val="yellow"/>
          <w:vertAlign w:val="superscript"/>
        </w:rPr>
        <w:t>[</w:t>
      </w:r>
      <w:r w:rsidR="00225299" w:rsidRPr="00225299">
        <w:rPr>
          <w:highlight w:val="yellow"/>
          <w:vertAlign w:val="superscript"/>
        </w:rPr>
        <w:t>30</w:t>
      </w:r>
      <w:r w:rsidR="00225299" w:rsidRPr="00225299">
        <w:rPr>
          <w:rFonts w:hint="eastAsia"/>
          <w:highlight w:val="yellow"/>
          <w:vertAlign w:val="superscript"/>
        </w:rPr>
        <w:t>-31</w:t>
      </w:r>
      <w:r w:rsidR="004B173B" w:rsidRPr="00225299">
        <w:rPr>
          <w:rFonts w:hint="eastAsia"/>
          <w:highlight w:val="yellow"/>
          <w:vertAlign w:val="superscript"/>
        </w:rPr>
        <w:t>]</w:t>
      </w:r>
      <w:r w:rsidR="004B173B">
        <w:t>、</w:t>
      </w:r>
      <w:r w:rsidR="004B173B">
        <w:rPr>
          <w:rFonts w:hint="eastAsia"/>
        </w:rPr>
        <w:t>物体形变检测</w:t>
      </w:r>
      <w:r w:rsidR="004B173B" w:rsidRPr="00225299">
        <w:rPr>
          <w:rFonts w:hint="eastAsia"/>
          <w:highlight w:val="yellow"/>
          <w:vertAlign w:val="superscript"/>
        </w:rPr>
        <w:t>[3</w:t>
      </w:r>
      <w:r w:rsidR="00225299" w:rsidRPr="00225299">
        <w:rPr>
          <w:rFonts w:hint="eastAsia"/>
          <w:highlight w:val="yellow"/>
          <w:vertAlign w:val="superscript"/>
        </w:rPr>
        <w:t>2</w:t>
      </w:r>
      <w:r w:rsidR="004B173B" w:rsidRPr="00225299">
        <w:rPr>
          <w:rFonts w:hint="eastAsia"/>
          <w:highlight w:val="yellow"/>
          <w:vertAlign w:val="superscript"/>
        </w:rPr>
        <w:t>]</w:t>
      </w:r>
      <w:r w:rsidR="004B173B">
        <w:t>等，散斑现象</w:t>
      </w:r>
      <w:r w:rsidR="004B173B">
        <w:rPr>
          <w:rFonts w:hint="eastAsia"/>
        </w:rPr>
        <w:t>受到了更多的</w:t>
      </w:r>
      <w:r w:rsidR="004B173B" w:rsidRPr="0033348D">
        <w:t>重视。</w:t>
      </w:r>
    </w:p>
    <w:p w:rsidR="00EB420A" w:rsidRDefault="00EB420A" w:rsidP="00820DB6">
      <w:pPr>
        <w:pStyle w:val="af2"/>
        <w:spacing w:line="240" w:lineRule="auto"/>
        <w:ind w:firstLine="480"/>
        <w:jc w:val="center"/>
        <w:rPr>
          <w:color w:val="000000"/>
        </w:rPr>
      </w:pPr>
      <w:r>
        <w:rPr>
          <w:noProof/>
        </w:rPr>
        <w:drawing>
          <wp:inline distT="0" distB="0" distL="0" distR="0">
            <wp:extent cx="2721935" cy="2047527"/>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print"/>
                    <a:stretch>
                      <a:fillRect/>
                    </a:stretch>
                  </pic:blipFill>
                  <pic:spPr>
                    <a:xfrm>
                      <a:off x="0" y="0"/>
                      <a:ext cx="2726024" cy="2050603"/>
                    </a:xfrm>
                    <a:prstGeom prst="rect">
                      <a:avLst/>
                    </a:prstGeom>
                  </pic:spPr>
                </pic:pic>
              </a:graphicData>
            </a:graphic>
          </wp:inline>
        </w:drawing>
      </w:r>
    </w:p>
    <w:p w:rsidR="00EB420A" w:rsidRDefault="00EB420A" w:rsidP="00820DB6">
      <w:pPr>
        <w:pStyle w:val="af2"/>
        <w:ind w:firstLine="480"/>
        <w:jc w:val="center"/>
      </w:pPr>
      <w:r>
        <w:rPr>
          <w:rFonts w:hint="eastAsia"/>
        </w:rPr>
        <w:t>图</w:t>
      </w:r>
      <w:r w:rsidR="000D6A65">
        <w:rPr>
          <w:rFonts w:hint="eastAsia"/>
        </w:rPr>
        <w:t>2.</w:t>
      </w:r>
      <w:r>
        <w:rPr>
          <w:rFonts w:hint="eastAsia"/>
        </w:rPr>
        <w:t xml:space="preserve">1 </w:t>
      </w:r>
      <w:r>
        <w:rPr>
          <w:rFonts w:hint="eastAsia"/>
        </w:rPr>
        <w:t>典型散斑模式</w:t>
      </w:r>
    </w:p>
    <w:p w:rsidR="00EB420A" w:rsidRPr="0033348D" w:rsidRDefault="00EB420A" w:rsidP="00820DB6">
      <w:pPr>
        <w:pStyle w:val="af2"/>
        <w:ind w:firstLine="480"/>
        <w:jc w:val="center"/>
      </w:pPr>
      <w:r>
        <w:rPr>
          <w:rFonts w:hint="eastAsia"/>
        </w:rPr>
        <w:t>Fig</w:t>
      </w:r>
      <w:r w:rsidR="006B1D4B">
        <w:t xml:space="preserve"> 2</w:t>
      </w:r>
      <w:r>
        <w:rPr>
          <w:rFonts w:hint="eastAsia"/>
        </w:rPr>
        <w:t>.</w:t>
      </w:r>
      <w:r w:rsidR="006B1D4B">
        <w:t>1</w:t>
      </w:r>
      <w:r>
        <w:rPr>
          <w:rFonts w:hint="eastAsia"/>
        </w:rPr>
        <w:t xml:space="preserve"> Typical speckle pattern</w:t>
      </w:r>
    </w:p>
    <w:p w:rsidR="0033348D" w:rsidRDefault="0033348D" w:rsidP="00316007">
      <w:pPr>
        <w:pStyle w:val="af2"/>
        <w:ind w:firstLine="480"/>
      </w:pPr>
      <w:r w:rsidRPr="0033348D">
        <w:t>散斑的产生是由于相干激光被粗糙表面</w:t>
      </w:r>
      <w:r w:rsidR="0014331E">
        <w:rPr>
          <w:rFonts w:hint="eastAsia"/>
        </w:rPr>
        <w:t>后向</w:t>
      </w:r>
      <w:r w:rsidRPr="0033348D">
        <w:t>散射或</w:t>
      </w:r>
      <w:r w:rsidR="0014331E">
        <w:rPr>
          <w:rFonts w:hint="eastAsia"/>
        </w:rPr>
        <w:t>透射时</w:t>
      </w:r>
      <w:r w:rsidRPr="0033348D">
        <w:t>，</w:t>
      </w:r>
      <w:r w:rsidR="00A8739C">
        <w:rPr>
          <w:rFonts w:hint="eastAsia"/>
        </w:rPr>
        <w:t>表面的高低不平致使</w:t>
      </w:r>
      <w:r w:rsidR="0014331E">
        <w:t>不同光线走过的光程在波长尺度上</w:t>
      </w:r>
      <w:r w:rsidR="0014331E">
        <w:rPr>
          <w:rFonts w:hint="eastAsia"/>
        </w:rPr>
        <w:t>产生</w:t>
      </w:r>
      <w:r w:rsidR="00697BA3">
        <w:t>差异，</w:t>
      </w:r>
      <w:r w:rsidR="00697BA3">
        <w:rPr>
          <w:rFonts w:hint="eastAsia"/>
        </w:rPr>
        <w:t>于是</w:t>
      </w:r>
      <w:r w:rsidR="00697BA3">
        <w:t>在接收面上某一处，大量光线相互发生干涉，</w:t>
      </w:r>
      <w:r w:rsidR="00697BA3">
        <w:rPr>
          <w:rFonts w:hint="eastAsia"/>
        </w:rPr>
        <w:t>如果</w:t>
      </w:r>
      <w:r w:rsidR="00697BA3">
        <w:t>干涉相长，则此处为</w:t>
      </w:r>
      <w:r w:rsidR="00697BA3">
        <w:rPr>
          <w:rFonts w:hint="eastAsia"/>
        </w:rPr>
        <w:t>明亮</w:t>
      </w:r>
      <w:r w:rsidRPr="0033348D">
        <w:t>斑</w:t>
      </w:r>
      <w:r w:rsidR="00697BA3">
        <w:rPr>
          <w:rFonts w:hint="eastAsia"/>
        </w:rPr>
        <w:t>点</w:t>
      </w:r>
      <w:r w:rsidR="00697BA3">
        <w:t>；反之，</w:t>
      </w:r>
      <w:r w:rsidR="00697BA3">
        <w:rPr>
          <w:rFonts w:hint="eastAsia"/>
        </w:rPr>
        <w:t>如果</w:t>
      </w:r>
      <w:r w:rsidR="00697BA3">
        <w:t>干涉相消，则此处为</w:t>
      </w:r>
      <w:r w:rsidR="00697BA3">
        <w:rPr>
          <w:rFonts w:hint="eastAsia"/>
        </w:rPr>
        <w:t>暗色斑点，此时便可以观察到随机分布的颗粒状图案，这就是激光通过散射介质在自由空间传播时形成的</w:t>
      </w:r>
      <w:r w:rsidR="00A8739C">
        <w:rPr>
          <w:rFonts w:hint="eastAsia"/>
        </w:rPr>
        <w:t>明暗相间的</w:t>
      </w:r>
      <w:r w:rsidR="00697BA3">
        <w:rPr>
          <w:rFonts w:hint="eastAsia"/>
        </w:rPr>
        <w:t>散斑</w:t>
      </w:r>
      <w:r w:rsidR="00A8739C">
        <w:rPr>
          <w:rFonts w:hint="eastAsia"/>
        </w:rPr>
        <w:t>图案</w:t>
      </w:r>
      <w:r w:rsidRPr="0033348D">
        <w:t>。</w:t>
      </w:r>
      <w:r w:rsidR="00697BA3">
        <w:rPr>
          <w:rFonts w:hint="eastAsia"/>
        </w:rPr>
        <w:t>如果是通过光学系统对散斑进行成像，那么图像中任意一点的光强在数值上等价于所有到达此点光波的波幅代数和。当所有单个的波互相抵消时，此时</w:t>
      </w:r>
      <w:r w:rsidR="00A8739C">
        <w:rPr>
          <w:rFonts w:hint="eastAsia"/>
        </w:rPr>
        <w:t>波幅和为零，即呈现出一个暗的散斑图案；当所有到达该点的波相位相同时，即呈现一个最大亮度的散斑图案。</w:t>
      </w:r>
      <w:r w:rsidR="00A8739C">
        <w:rPr>
          <w:rFonts w:hint="eastAsia"/>
        </w:rPr>
        <w:lastRenderedPageBreak/>
        <w:t>图</w:t>
      </w:r>
      <w:r w:rsidR="00A8739C">
        <w:rPr>
          <w:rFonts w:hint="eastAsia"/>
        </w:rPr>
        <w:t>2.2</w:t>
      </w:r>
      <w:r w:rsidR="00A8739C">
        <w:rPr>
          <w:rFonts w:hint="eastAsia"/>
        </w:rPr>
        <w:t>说明了散斑成像的原理。</w:t>
      </w:r>
      <w:r w:rsidRPr="0033348D">
        <w:t xml:space="preserve">Goodman </w:t>
      </w:r>
      <w:r w:rsidRPr="0033348D">
        <w:t>使用了</w:t>
      </w:r>
      <w:r w:rsidR="000E3961">
        <w:rPr>
          <w:rFonts w:hint="eastAsia"/>
        </w:rPr>
        <w:t>‘随机行走’</w:t>
      </w:r>
      <w:r w:rsidRPr="0033348D">
        <w:t>模型</w:t>
      </w:r>
      <w:proofErr w:type="gramStart"/>
      <w:r w:rsidRPr="0033348D">
        <w:t>和相幅矢量</w:t>
      </w:r>
      <w:proofErr w:type="gramEnd"/>
      <w:r w:rsidRPr="0033348D">
        <w:t>合成的方法对散斑的形成做了直观解释</w:t>
      </w:r>
      <w:r w:rsidR="000E3961" w:rsidRPr="00225299">
        <w:rPr>
          <w:rFonts w:hint="eastAsia"/>
          <w:highlight w:val="yellow"/>
          <w:vertAlign w:val="superscript"/>
        </w:rPr>
        <w:t>[</w:t>
      </w:r>
      <w:r w:rsidR="004E55F1" w:rsidRPr="00225299">
        <w:rPr>
          <w:rFonts w:hint="eastAsia"/>
          <w:highlight w:val="yellow"/>
          <w:vertAlign w:val="superscript"/>
        </w:rPr>
        <w:t>3</w:t>
      </w:r>
      <w:r w:rsidR="00225299" w:rsidRPr="00225299">
        <w:rPr>
          <w:highlight w:val="yellow"/>
          <w:vertAlign w:val="superscript"/>
        </w:rPr>
        <w:t>3</w:t>
      </w:r>
      <w:r w:rsidR="000E3961" w:rsidRPr="00225299">
        <w:rPr>
          <w:rFonts w:hint="eastAsia"/>
          <w:highlight w:val="yellow"/>
          <w:vertAlign w:val="superscript"/>
        </w:rPr>
        <w:t>]</w:t>
      </w:r>
      <w:r w:rsidRPr="0033348D">
        <w:t>。</w:t>
      </w:r>
    </w:p>
    <w:p w:rsidR="0014331E" w:rsidRDefault="0014331E" w:rsidP="00820DB6">
      <w:pPr>
        <w:pStyle w:val="af2"/>
        <w:spacing w:line="240" w:lineRule="auto"/>
        <w:ind w:firstLine="480"/>
        <w:jc w:val="center"/>
      </w:pPr>
      <w:r>
        <w:rPr>
          <w:rFonts w:hint="eastAsia"/>
          <w:noProof/>
        </w:rPr>
        <w:drawing>
          <wp:inline distT="0" distB="0" distL="0" distR="0">
            <wp:extent cx="3973302" cy="4244340"/>
            <wp:effectExtent l="0" t="0" r="8255" b="381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散斑成像原理图.png"/>
                    <pic:cNvPicPr/>
                  </pic:nvPicPr>
                  <pic:blipFill>
                    <a:blip r:embed="rId1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017230" cy="4291265"/>
                    </a:xfrm>
                    <a:prstGeom prst="rect">
                      <a:avLst/>
                    </a:prstGeom>
                  </pic:spPr>
                </pic:pic>
              </a:graphicData>
            </a:graphic>
          </wp:inline>
        </w:drawing>
      </w:r>
    </w:p>
    <w:p w:rsidR="00A8739C" w:rsidRDefault="00A8739C" w:rsidP="00820DB6">
      <w:pPr>
        <w:pStyle w:val="af2"/>
        <w:ind w:firstLine="480"/>
        <w:jc w:val="center"/>
      </w:pPr>
      <w:r>
        <w:rPr>
          <w:rFonts w:hint="eastAsia"/>
        </w:rPr>
        <w:t>图</w:t>
      </w:r>
      <w:r>
        <w:rPr>
          <w:rFonts w:hint="eastAsia"/>
        </w:rPr>
        <w:t>2.2</w:t>
      </w:r>
      <w:r w:rsidR="00CB666A">
        <w:rPr>
          <w:rFonts w:hint="eastAsia"/>
        </w:rPr>
        <w:t>散斑成像原理，</w:t>
      </w:r>
      <w:r w:rsidR="00CB666A">
        <w:rPr>
          <w:rFonts w:hint="eastAsia"/>
        </w:rPr>
        <w:t>(a)</w:t>
      </w:r>
      <w:r w:rsidR="00CB666A">
        <w:rPr>
          <w:rFonts w:hint="eastAsia"/>
        </w:rPr>
        <w:t>自由空间传播，</w:t>
      </w:r>
      <w:r w:rsidR="00CB666A">
        <w:rPr>
          <w:rFonts w:hint="eastAsia"/>
        </w:rPr>
        <w:t>(</w:t>
      </w:r>
      <w:r w:rsidR="00CB666A">
        <w:t>b</w:t>
      </w:r>
      <w:r w:rsidR="00CB666A">
        <w:rPr>
          <w:rFonts w:hint="eastAsia"/>
        </w:rPr>
        <w:t>)</w:t>
      </w:r>
      <w:commentRangeStart w:id="26"/>
      <w:r w:rsidR="00CB666A">
        <w:rPr>
          <w:rFonts w:hint="eastAsia"/>
        </w:rPr>
        <w:t>成像系统</w:t>
      </w:r>
      <w:commentRangeEnd w:id="26"/>
      <w:r w:rsidR="00F253BB">
        <w:rPr>
          <w:rStyle w:val="a9"/>
          <w:rFonts w:asciiTheme="minorHAnsi" w:hAnsiTheme="minorHAnsi"/>
        </w:rPr>
        <w:commentReference w:id="26"/>
      </w:r>
    </w:p>
    <w:p w:rsidR="00A8739C" w:rsidRPr="0033348D" w:rsidRDefault="00A8739C" w:rsidP="00F12F1E">
      <w:pPr>
        <w:spacing w:beforeLines="50"/>
        <w:jc w:val="center"/>
        <w:rPr>
          <w:rFonts w:ascii="Times New Roman" w:hAnsi="Times New Roman"/>
          <w:color w:val="000000"/>
          <w:sz w:val="24"/>
          <w:szCs w:val="24"/>
        </w:rPr>
      </w:pPr>
      <w:r>
        <w:rPr>
          <w:rFonts w:ascii="Times New Roman" w:hAnsi="Times New Roman" w:hint="eastAsia"/>
          <w:color w:val="000000"/>
          <w:sz w:val="24"/>
          <w:szCs w:val="24"/>
        </w:rPr>
        <w:t>F</w:t>
      </w:r>
      <w:r w:rsidR="00CB666A">
        <w:rPr>
          <w:rFonts w:ascii="Times New Roman" w:hAnsi="Times New Roman"/>
          <w:color w:val="000000"/>
          <w:sz w:val="24"/>
          <w:szCs w:val="24"/>
        </w:rPr>
        <w:t>ig. 2.2 Formation of</w:t>
      </w:r>
      <w:r>
        <w:rPr>
          <w:rFonts w:ascii="Times New Roman" w:hAnsi="Times New Roman"/>
          <w:color w:val="000000"/>
          <w:sz w:val="24"/>
          <w:szCs w:val="24"/>
        </w:rPr>
        <w:t xml:space="preserve"> speckle</w:t>
      </w:r>
      <w:r w:rsidR="00CB666A">
        <w:rPr>
          <w:rFonts w:ascii="Times New Roman" w:hAnsi="Times New Roman" w:hint="eastAsia"/>
          <w:color w:val="000000"/>
          <w:sz w:val="24"/>
          <w:szCs w:val="24"/>
        </w:rPr>
        <w:t xml:space="preserve">, </w:t>
      </w:r>
      <w:r w:rsidR="0006008B">
        <w:rPr>
          <w:rFonts w:ascii="Times New Roman" w:hAnsi="Times New Roman" w:hint="eastAsia"/>
          <w:color w:val="000000"/>
          <w:sz w:val="24"/>
          <w:szCs w:val="24"/>
        </w:rPr>
        <w:t>fre</w:t>
      </w:r>
      <w:r w:rsidR="0006008B">
        <w:rPr>
          <w:rFonts w:ascii="Times New Roman" w:hAnsi="Times New Roman"/>
          <w:color w:val="000000"/>
          <w:sz w:val="24"/>
          <w:szCs w:val="24"/>
        </w:rPr>
        <w:t>e space propagation geometry for speckle formation, (b)</w:t>
      </w:r>
      <w:r w:rsidR="00160749">
        <w:rPr>
          <w:rFonts w:ascii="Times New Roman" w:hAnsi="Times New Roman"/>
          <w:color w:val="000000"/>
          <w:sz w:val="24"/>
          <w:szCs w:val="24"/>
        </w:rPr>
        <w:t xml:space="preserve"> imaging geometry for speckle formation</w:t>
      </w:r>
    </w:p>
    <w:p w:rsidR="0033348D" w:rsidRPr="002A43E7" w:rsidRDefault="009821D4" w:rsidP="002A43E7">
      <w:pPr>
        <w:pStyle w:val="af2"/>
        <w:ind w:firstLine="480"/>
      </w:pPr>
      <w:r w:rsidRPr="002A43E7">
        <w:rPr>
          <w:rFonts w:hint="eastAsia"/>
        </w:rPr>
        <w:t>从分类上来讲，散斑可以有不同的分类方式。前面所描述的两种散斑是</w:t>
      </w:r>
      <w:r w:rsidR="0033348D" w:rsidRPr="002A43E7">
        <w:t>根据散射面</w:t>
      </w:r>
      <w:r w:rsidR="000E3961" w:rsidRPr="002A43E7">
        <w:rPr>
          <w:rFonts w:hint="eastAsia"/>
        </w:rPr>
        <w:t>、</w:t>
      </w:r>
      <w:r w:rsidR="0033348D" w:rsidRPr="002A43E7">
        <w:t>漫射体与接收面之间有无透镜，</w:t>
      </w:r>
      <w:r w:rsidR="00676341" w:rsidRPr="002A43E7">
        <w:rPr>
          <w:rFonts w:hint="eastAsia"/>
        </w:rPr>
        <w:t>将其</w:t>
      </w:r>
      <w:r w:rsidR="0033348D" w:rsidRPr="002A43E7">
        <w:t>分为成像散斑</w:t>
      </w:r>
      <w:r w:rsidR="00676341" w:rsidRPr="002A43E7">
        <w:rPr>
          <w:rFonts w:hint="eastAsia"/>
        </w:rPr>
        <w:t>（主观散斑）</w:t>
      </w:r>
      <w:r w:rsidR="0033348D" w:rsidRPr="002A43E7">
        <w:t>和非成像散斑</w:t>
      </w:r>
      <w:r w:rsidR="00676341" w:rsidRPr="002A43E7">
        <w:rPr>
          <w:rFonts w:hint="eastAsia"/>
        </w:rPr>
        <w:t>（客观散斑）</w:t>
      </w:r>
      <w:r w:rsidR="0033348D" w:rsidRPr="002A43E7">
        <w:t>。非成像散斑由于没有使用透镜，接收面某一点</w:t>
      </w:r>
      <w:proofErr w:type="gramStart"/>
      <w:r w:rsidR="0033348D" w:rsidRPr="002A43E7">
        <w:t>的相幅矢量</w:t>
      </w:r>
      <w:proofErr w:type="gramEnd"/>
      <w:r w:rsidR="0033348D" w:rsidRPr="002A43E7">
        <w:t>是散射面上</w:t>
      </w:r>
      <w:proofErr w:type="gramStart"/>
      <w:r w:rsidR="0033348D" w:rsidRPr="002A43E7">
        <w:t>所有相幅矢量</w:t>
      </w:r>
      <w:proofErr w:type="gramEnd"/>
      <w:r w:rsidR="0033348D" w:rsidRPr="002A43E7">
        <w:t>在该点的矢量叠加；对于成像散斑，由于存在物像关系，接收面上某一点</w:t>
      </w:r>
      <w:proofErr w:type="gramStart"/>
      <w:r w:rsidR="0033348D" w:rsidRPr="002A43E7">
        <w:t>的相幅矢量</w:t>
      </w:r>
      <w:proofErr w:type="gramEnd"/>
      <w:r w:rsidR="0033348D" w:rsidRPr="002A43E7">
        <w:t>是与该点对应的物点处</w:t>
      </w:r>
      <w:proofErr w:type="gramStart"/>
      <w:r w:rsidR="0033348D" w:rsidRPr="002A43E7">
        <w:t>的相幅矢量</w:t>
      </w:r>
      <w:proofErr w:type="gramEnd"/>
      <w:r w:rsidR="0033348D" w:rsidRPr="002A43E7">
        <w:t>的矢量叠加。</w:t>
      </w:r>
      <w:r w:rsidR="00945FAE" w:rsidRPr="002A43E7">
        <w:rPr>
          <w:rFonts w:hint="eastAsia"/>
        </w:rPr>
        <w:t>此外，</w:t>
      </w:r>
      <w:r w:rsidRPr="002A43E7">
        <w:rPr>
          <w:rFonts w:hint="eastAsia"/>
        </w:rPr>
        <w:t>还可以</w:t>
      </w:r>
      <w:r w:rsidR="00945FAE" w:rsidRPr="002A43E7">
        <w:t>根据散斑</w:t>
      </w:r>
      <w:r w:rsidR="00945FAE" w:rsidRPr="002A43E7">
        <w:rPr>
          <w:rFonts w:hint="eastAsia"/>
        </w:rPr>
        <w:t>光强是否波动或者说散斑图像</w:t>
      </w:r>
      <w:r w:rsidR="0033348D" w:rsidRPr="002A43E7">
        <w:t>是否闪烁，</w:t>
      </w:r>
      <w:r w:rsidR="00945FAE" w:rsidRPr="002A43E7">
        <w:t>将其分为</w:t>
      </w:r>
      <w:r w:rsidR="00945FAE" w:rsidRPr="002A43E7">
        <w:rPr>
          <w:rFonts w:hint="eastAsia"/>
        </w:rPr>
        <w:t>动态</w:t>
      </w:r>
      <w:r w:rsidR="00945FAE" w:rsidRPr="002A43E7">
        <w:t>散斑和</w:t>
      </w:r>
      <w:r w:rsidR="00945FAE" w:rsidRPr="002A43E7">
        <w:rPr>
          <w:rFonts w:hint="eastAsia"/>
        </w:rPr>
        <w:t>静态散斑</w:t>
      </w:r>
      <w:r w:rsidR="00AA0957" w:rsidRPr="002A43E7">
        <w:t>。</w:t>
      </w:r>
      <w:r w:rsidR="00AA0957" w:rsidRPr="002A43E7">
        <w:rPr>
          <w:rFonts w:hint="eastAsia"/>
        </w:rPr>
        <w:t>当</w:t>
      </w:r>
      <w:proofErr w:type="gramStart"/>
      <w:r w:rsidR="0033348D" w:rsidRPr="002A43E7">
        <w:t>散射面</w:t>
      </w:r>
      <w:proofErr w:type="gramEnd"/>
      <w:r w:rsidR="00AA0957" w:rsidRPr="002A43E7">
        <w:rPr>
          <w:rFonts w:hint="eastAsia"/>
        </w:rPr>
        <w:t>和</w:t>
      </w:r>
      <w:r w:rsidR="0033348D" w:rsidRPr="002A43E7">
        <w:t>漫射体保持静止</w:t>
      </w:r>
      <w:r w:rsidR="00AA0957" w:rsidRPr="002A43E7">
        <w:rPr>
          <w:rFonts w:hint="eastAsia"/>
        </w:rPr>
        <w:t>时</w:t>
      </w:r>
      <w:r w:rsidR="00AA0957" w:rsidRPr="002A43E7">
        <w:t>，产生的散斑图像也是静止的；</w:t>
      </w:r>
      <w:r w:rsidR="00AA0957" w:rsidRPr="002A43E7">
        <w:rPr>
          <w:rFonts w:hint="eastAsia"/>
        </w:rPr>
        <w:t>当</w:t>
      </w:r>
      <w:proofErr w:type="gramStart"/>
      <w:r w:rsidR="0033348D" w:rsidRPr="002A43E7">
        <w:t>散射面</w:t>
      </w:r>
      <w:proofErr w:type="gramEnd"/>
      <w:r w:rsidR="00AA0957" w:rsidRPr="002A43E7">
        <w:rPr>
          <w:rFonts w:hint="eastAsia"/>
        </w:rPr>
        <w:t>和</w:t>
      </w:r>
      <w:r w:rsidR="0033348D" w:rsidRPr="002A43E7">
        <w:t>漫射体发生形变或位移</w:t>
      </w:r>
      <w:r w:rsidR="00AA0957" w:rsidRPr="002A43E7">
        <w:rPr>
          <w:rFonts w:hint="eastAsia"/>
        </w:rPr>
        <w:t>时</w:t>
      </w:r>
      <w:r w:rsidR="00AA0957" w:rsidRPr="002A43E7">
        <w:t>，</w:t>
      </w:r>
      <w:r w:rsidR="00AA0957" w:rsidRPr="002A43E7">
        <w:rPr>
          <w:rFonts w:hint="eastAsia"/>
        </w:rPr>
        <w:t>其产生的</w:t>
      </w:r>
      <w:r w:rsidR="0033348D" w:rsidRPr="002A43E7">
        <w:t>散斑图像</w:t>
      </w:r>
      <w:r w:rsidR="00AA0957" w:rsidRPr="002A43E7">
        <w:rPr>
          <w:rFonts w:hint="eastAsia"/>
        </w:rPr>
        <w:t>也会</w:t>
      </w:r>
      <w:r w:rsidR="00AA0957" w:rsidRPr="002A43E7">
        <w:t>产生波动，光强分布不断变化，形变发生越剧烈或位移</w:t>
      </w:r>
      <w:r w:rsidR="00AA0957" w:rsidRPr="002A43E7">
        <w:rPr>
          <w:rFonts w:hint="eastAsia"/>
        </w:rPr>
        <w:t>变化速度越快</w:t>
      </w:r>
      <w:r w:rsidR="00AA0957" w:rsidRPr="002A43E7">
        <w:t>，散斑</w:t>
      </w:r>
      <w:r w:rsidR="0033348D" w:rsidRPr="002A43E7">
        <w:t>的波动也</w:t>
      </w:r>
      <w:r w:rsidR="00AA0957" w:rsidRPr="002A43E7">
        <w:rPr>
          <w:rFonts w:hint="eastAsia"/>
        </w:rPr>
        <w:t>会随之</w:t>
      </w:r>
      <w:r w:rsidR="0033348D" w:rsidRPr="002A43E7">
        <w:t>越剧烈。</w:t>
      </w:r>
    </w:p>
    <w:p w:rsidR="00885D1A" w:rsidRPr="008A0F88" w:rsidRDefault="00C47AAB" w:rsidP="000E05FB">
      <w:pPr>
        <w:pStyle w:val="ad"/>
        <w:spacing w:before="156"/>
      </w:pPr>
      <w:bookmarkStart w:id="27" w:name="_Toc492044840"/>
      <w:r w:rsidRPr="008A0F88">
        <w:rPr>
          <w:rFonts w:hint="eastAsia"/>
        </w:rPr>
        <w:t>2.2 激光散斑血流成像技术原理</w:t>
      </w:r>
      <w:bookmarkEnd w:id="27"/>
    </w:p>
    <w:p w:rsidR="001C00F9" w:rsidRDefault="00C14EEB" w:rsidP="002A43E7">
      <w:pPr>
        <w:pStyle w:val="af2"/>
        <w:ind w:firstLine="480"/>
      </w:pPr>
      <w:commentRangeStart w:id="28"/>
      <w:r>
        <w:rPr>
          <w:rFonts w:hint="eastAsia"/>
        </w:rPr>
        <w:t>基于</w:t>
      </w:r>
      <w:commentRangeEnd w:id="28"/>
      <w:r w:rsidR="00851AAD">
        <w:rPr>
          <w:rStyle w:val="a9"/>
          <w:rFonts w:asciiTheme="minorHAnsi" w:hAnsiTheme="minorHAnsi"/>
        </w:rPr>
        <w:commentReference w:id="28"/>
      </w:r>
      <w:r>
        <w:rPr>
          <w:rFonts w:hint="eastAsia"/>
        </w:rPr>
        <w:t>激光散斑成像的流速测量技术始于上世纪七十年代，最初是利用激光散斑的二阶统计特性，针对单个散斑的光强波动计算其自相关函数继而测量速度变</w:t>
      </w:r>
      <w:r>
        <w:rPr>
          <w:rFonts w:hint="eastAsia"/>
        </w:rPr>
        <w:lastRenderedPageBreak/>
        <w:t>化。近年，随着面阵电耦合器件</w:t>
      </w:r>
      <w:r>
        <w:rPr>
          <w:rFonts w:hint="eastAsia"/>
        </w:rPr>
        <w:t>(</w:t>
      </w:r>
      <w:r w:rsidR="005D31FB">
        <w:rPr>
          <w:rFonts w:hint="eastAsia"/>
        </w:rPr>
        <w:t>c</w:t>
      </w:r>
      <w:r w:rsidR="005D31FB">
        <w:t>harge-coupling d</w:t>
      </w:r>
      <w:r>
        <w:t>evice, CCD</w:t>
      </w:r>
      <w:r>
        <w:rPr>
          <w:rFonts w:hint="eastAsia"/>
        </w:rPr>
        <w:t>)</w:t>
      </w:r>
      <w:r>
        <w:rPr>
          <w:rFonts w:hint="eastAsia"/>
        </w:rPr>
        <w:t>的技术、性能的全面提升，以及新的成像方法的提出与应用，目前采用最多的是利用激光散斑成像技术进行二维流速的测量。</w:t>
      </w:r>
    </w:p>
    <w:p w:rsidR="00C14EEB" w:rsidRDefault="00C14EEB" w:rsidP="002A43E7">
      <w:pPr>
        <w:pStyle w:val="af2"/>
        <w:ind w:firstLine="480"/>
      </w:pPr>
      <w:proofErr w:type="gramStart"/>
      <w:r>
        <w:rPr>
          <w:rFonts w:hint="eastAsia"/>
        </w:rPr>
        <w:t>散射面</w:t>
      </w:r>
      <w:proofErr w:type="gramEnd"/>
      <w:r>
        <w:rPr>
          <w:rFonts w:hint="eastAsia"/>
        </w:rPr>
        <w:t>某一区域内散射粒子的运动将会改变成像面上的电场强度</w:t>
      </w:r>
      <w:r w:rsidR="00A3489D">
        <w:rPr>
          <w:rFonts w:hint="eastAsia"/>
        </w:rPr>
        <w:t>，具体到微循环血管中，血细胞在血液中流动速度的变化将直接决定电场强度随时间的变化。电场强度随时间变化的快慢可由归一化的电场自相关函数进行描述。然而，</w:t>
      </w:r>
      <w:r w:rsidR="00A3489D" w:rsidRPr="00C547BF">
        <w:rPr>
          <w:rFonts w:hint="eastAsia"/>
          <w:highlight w:val="yellow"/>
          <w:rPrChange w:id="29" w:author="fyp" w:date="2017-09-12T21:45:00Z">
            <w:rPr>
              <w:rFonts w:hint="eastAsia"/>
            </w:rPr>
          </w:rPrChange>
        </w:rPr>
        <w:t>光波因其振动频率非常</w:t>
      </w:r>
      <w:proofErr w:type="gramStart"/>
      <w:r w:rsidR="00A3489D" w:rsidRPr="00C547BF">
        <w:rPr>
          <w:rFonts w:hint="eastAsia"/>
          <w:highlight w:val="yellow"/>
          <w:rPrChange w:id="30" w:author="fyp" w:date="2017-09-12T21:45:00Z">
            <w:rPr>
              <w:rFonts w:hint="eastAsia"/>
            </w:rPr>
          </w:rPrChange>
        </w:rPr>
        <w:t>快</w:t>
      </w:r>
      <w:r w:rsidR="00A3489D">
        <w:rPr>
          <w:rFonts w:hint="eastAsia"/>
        </w:rPr>
        <w:t>很难</w:t>
      </w:r>
      <w:proofErr w:type="gramEnd"/>
      <w:r w:rsidR="00A3489D">
        <w:rPr>
          <w:rFonts w:hint="eastAsia"/>
        </w:rPr>
        <w:t>使用探测设备直接探测，因此无法获得电场自相关函数</w:t>
      </w:r>
      <w:r w:rsidR="00111400">
        <w:rPr>
          <w:rFonts w:hint="eastAsia"/>
        </w:rPr>
        <w:t>。但</w:t>
      </w:r>
      <w:r w:rsidR="00A3489D">
        <w:rPr>
          <w:rFonts w:hint="eastAsia"/>
        </w:rPr>
        <w:t>光强可以直接探测到，通过光强自相关函数</w:t>
      </w:r>
      <w:r w:rsidR="00111400">
        <w:rPr>
          <w:rFonts w:hint="eastAsia"/>
        </w:rPr>
        <w:t>便能</w:t>
      </w:r>
      <w:r w:rsidR="00A3489D">
        <w:rPr>
          <w:rFonts w:hint="eastAsia"/>
        </w:rPr>
        <w:t>间接得到电场自相关函数</w:t>
      </w:r>
      <w:r w:rsidR="00111400">
        <w:rPr>
          <w:rFonts w:hint="eastAsia"/>
        </w:rPr>
        <w:t>，继而得出速度的快慢。</w:t>
      </w:r>
    </w:p>
    <w:p w:rsidR="00C47AAB" w:rsidRPr="002278EF" w:rsidRDefault="00111400" w:rsidP="002A43E7">
      <w:pPr>
        <w:pStyle w:val="af2"/>
        <w:ind w:firstLine="480"/>
      </w:pPr>
      <w:r>
        <w:rPr>
          <w:rFonts w:hint="eastAsia"/>
        </w:rPr>
        <w:t>当</w:t>
      </w:r>
      <w:r w:rsidR="00965197">
        <w:rPr>
          <w:rFonts w:hint="eastAsia"/>
        </w:rPr>
        <w:t>散射</w:t>
      </w:r>
      <w:r>
        <w:rPr>
          <w:rFonts w:hint="eastAsia"/>
        </w:rPr>
        <w:t>区域内散射粒子</w:t>
      </w:r>
      <w:r w:rsidR="00965197">
        <w:rPr>
          <w:rFonts w:hint="eastAsia"/>
        </w:rPr>
        <w:t>静止不动时，则经散射形成的散斑也保持</w:t>
      </w:r>
      <w:del w:id="31" w:author="fyp" w:date="2017-09-12T21:52:00Z">
        <w:r w:rsidR="00965197" w:rsidDel="00F7688B">
          <w:rPr>
            <w:rFonts w:hint="eastAsia"/>
          </w:rPr>
          <w:delText>静止</w:delText>
        </w:r>
      </w:del>
      <w:ins w:id="32" w:author="fyp" w:date="2017-09-12T21:52:00Z">
        <w:r w:rsidR="00F7688B">
          <w:rPr>
            <w:rFonts w:hint="eastAsia"/>
          </w:rPr>
          <w:t>不变</w:t>
        </w:r>
      </w:ins>
      <w:r w:rsidR="00965197">
        <w:rPr>
          <w:rFonts w:hint="eastAsia"/>
        </w:rPr>
        <w:t>，散斑明亮度起伏较大</w:t>
      </w:r>
      <w:r>
        <w:rPr>
          <w:rFonts w:hint="eastAsia"/>
        </w:rPr>
        <w:t>；当散射粒子</w:t>
      </w:r>
      <w:r w:rsidR="00965197">
        <w:rPr>
          <w:rFonts w:hint="eastAsia"/>
        </w:rPr>
        <w:t>（如血红细胞）处于运动状态时，则经散射形成的散斑强度会不断波动，</w:t>
      </w:r>
      <w:r w:rsidR="00965197">
        <w:rPr>
          <w:rFonts w:hint="eastAsia"/>
        </w:rPr>
        <w:t>CCD</w:t>
      </w:r>
      <w:r w:rsidR="00965197">
        <w:rPr>
          <w:rFonts w:hint="eastAsia"/>
        </w:rPr>
        <w:t>相机在有限时间内积分后的强度起伏被平均化，散斑</w:t>
      </w:r>
      <w:r w:rsidR="002278EF">
        <w:rPr>
          <w:rFonts w:hint="eastAsia"/>
        </w:rPr>
        <w:t>图像的</w:t>
      </w:r>
      <w:r w:rsidR="00965197">
        <w:rPr>
          <w:rFonts w:hint="eastAsia"/>
        </w:rPr>
        <w:t>对比度下降</w:t>
      </w:r>
      <w:r>
        <w:rPr>
          <w:rFonts w:hint="eastAsia"/>
        </w:rPr>
        <w:t>，而且散射粒子</w:t>
      </w:r>
      <w:r w:rsidR="00965197">
        <w:rPr>
          <w:rFonts w:hint="eastAsia"/>
        </w:rPr>
        <w:t>运动越剧烈，</w:t>
      </w:r>
      <w:r w:rsidR="00965197">
        <w:rPr>
          <w:rFonts w:hint="eastAsia"/>
        </w:rPr>
        <w:t>CCD</w:t>
      </w:r>
      <w:r w:rsidR="00965197">
        <w:rPr>
          <w:rFonts w:hint="eastAsia"/>
        </w:rPr>
        <w:t>的积分平均作用越明显，散斑</w:t>
      </w:r>
      <w:r w:rsidR="002278EF">
        <w:rPr>
          <w:rFonts w:hint="eastAsia"/>
        </w:rPr>
        <w:t>图像的</w:t>
      </w:r>
      <w:r w:rsidR="00965197">
        <w:rPr>
          <w:rFonts w:hint="eastAsia"/>
        </w:rPr>
        <w:t>对比度下降越明显</w:t>
      </w:r>
      <w:r w:rsidR="007B408E">
        <w:rPr>
          <w:rFonts w:hint="eastAsia"/>
        </w:rPr>
        <w:t>。</w:t>
      </w:r>
      <w:r w:rsidR="002278EF">
        <w:rPr>
          <w:rFonts w:hint="eastAsia"/>
        </w:rPr>
        <w:t>这说明散射粒子运动速度与散斑对比度之间存在特定的关联性。</w:t>
      </w:r>
      <w:r w:rsidR="002278EF">
        <w:t>为了</w:t>
      </w:r>
      <w:r w:rsidR="002278EF">
        <w:rPr>
          <w:rFonts w:hint="eastAsia"/>
        </w:rPr>
        <w:t>对这一</w:t>
      </w:r>
      <w:r w:rsidR="00C47AAB" w:rsidRPr="00B17E6F">
        <w:t>对比度</w:t>
      </w:r>
      <w:r w:rsidR="002278EF">
        <w:rPr>
          <w:rFonts w:hint="eastAsia"/>
        </w:rPr>
        <w:t>进行解释</w:t>
      </w:r>
      <w:r w:rsidR="00C47AAB" w:rsidRPr="00B17E6F">
        <w:t>，</w:t>
      </w:r>
      <w:r w:rsidR="00C47AAB" w:rsidRPr="00B17E6F">
        <w:t xml:space="preserve"> Goodman </w:t>
      </w:r>
      <w:r w:rsidR="002278EF">
        <w:rPr>
          <w:rFonts w:hint="eastAsia"/>
        </w:rPr>
        <w:t>结合了</w:t>
      </w:r>
      <w:r w:rsidR="002278EF">
        <w:t>统计学</w:t>
      </w:r>
      <w:r w:rsidR="002278EF">
        <w:rPr>
          <w:rFonts w:hint="eastAsia"/>
        </w:rPr>
        <w:t>理论</w:t>
      </w:r>
      <w:r w:rsidR="002278EF">
        <w:t>和散斑强度的一阶统计特性</w:t>
      </w:r>
      <w:r w:rsidR="00160749">
        <w:rPr>
          <w:rFonts w:hint="eastAsia"/>
        </w:rPr>
        <w:t>即空间内单独一点处的统计特性</w:t>
      </w:r>
      <w:r w:rsidR="002278EF">
        <w:rPr>
          <w:rFonts w:hint="eastAsia"/>
        </w:rPr>
        <w:t>提出</w:t>
      </w:r>
      <w:r w:rsidR="00C47AAB" w:rsidRPr="00B17E6F">
        <w:t>了</w:t>
      </w:r>
      <w:r w:rsidR="00C47AAB" w:rsidRPr="00B17E6F">
        <w:t>‘</w:t>
      </w:r>
      <w:r w:rsidR="002278EF">
        <w:rPr>
          <w:rFonts w:hint="eastAsia"/>
        </w:rPr>
        <w:t>散斑</w:t>
      </w:r>
      <w:r w:rsidR="008A0F88" w:rsidRPr="00B17E6F">
        <w:rPr>
          <w:rFonts w:hint="eastAsia"/>
        </w:rPr>
        <w:t>对比度</w:t>
      </w:r>
      <w:r w:rsidR="002278EF">
        <w:rPr>
          <w:rFonts w:hint="eastAsia"/>
        </w:rPr>
        <w:t>（</w:t>
      </w:r>
      <w:r w:rsidR="002278EF">
        <w:rPr>
          <w:rFonts w:hint="eastAsia"/>
        </w:rPr>
        <w:t>SpeckleContrast</w:t>
      </w:r>
      <w:r w:rsidR="002278EF">
        <w:rPr>
          <w:rFonts w:hint="eastAsia"/>
        </w:rPr>
        <w:t>）</w:t>
      </w:r>
      <w:r w:rsidR="00C47AAB" w:rsidRPr="00B17E6F">
        <w:t>’</w:t>
      </w:r>
      <w:r w:rsidR="00C47AAB" w:rsidRPr="00B17E6F">
        <w:t>的概念，其定义如公式</w:t>
      </w:r>
      <w:r w:rsidR="00C47AAB" w:rsidRPr="00B17E6F">
        <w:t>(</w:t>
      </w:r>
      <w:r w:rsidR="008A0F88" w:rsidRPr="00B17E6F">
        <w:rPr>
          <w:rFonts w:hint="eastAsia"/>
        </w:rPr>
        <w:t>2</w:t>
      </w:r>
      <w:r w:rsidR="00C47AAB" w:rsidRPr="00B17E6F">
        <w:t>.1)</w:t>
      </w:r>
      <w:r w:rsidR="002278EF">
        <w:t>所示，表示为散斑图像中</w:t>
      </w:r>
      <w:r w:rsidR="002278EF">
        <w:rPr>
          <w:rFonts w:hint="eastAsia"/>
        </w:rPr>
        <w:t>光强涨落大小</w:t>
      </w:r>
      <w:r w:rsidR="00C47AAB" w:rsidRPr="00B17E6F">
        <w:t>与其平均强度的比值</w:t>
      </w:r>
      <w:r w:rsidR="000E3961" w:rsidRPr="001279CF">
        <w:rPr>
          <w:rFonts w:hint="eastAsia"/>
          <w:highlight w:val="yellow"/>
          <w:vertAlign w:val="superscript"/>
        </w:rPr>
        <w:t>[</w:t>
      </w:r>
      <w:r w:rsidR="004E55F1" w:rsidRPr="001279CF">
        <w:rPr>
          <w:rFonts w:hint="eastAsia"/>
          <w:highlight w:val="yellow"/>
          <w:vertAlign w:val="superscript"/>
        </w:rPr>
        <w:t>3</w:t>
      </w:r>
      <w:r w:rsidR="001279CF" w:rsidRPr="001279CF">
        <w:rPr>
          <w:highlight w:val="yellow"/>
          <w:vertAlign w:val="superscript"/>
        </w:rPr>
        <w:t>3</w:t>
      </w:r>
      <w:r w:rsidR="000E3961" w:rsidRPr="001279CF">
        <w:rPr>
          <w:rFonts w:hint="eastAsia"/>
          <w:highlight w:val="yellow"/>
          <w:vertAlign w:val="superscript"/>
        </w:rPr>
        <w:t>]</w:t>
      </w:r>
      <w:r w:rsidR="00A70699">
        <w:t>。对于</w:t>
      </w:r>
      <w:r w:rsidR="00C47AAB" w:rsidRPr="00B17E6F">
        <w:t>静态散</w:t>
      </w:r>
      <w:r w:rsidR="000E3961" w:rsidRPr="00B17E6F">
        <w:t>斑</w:t>
      </w:r>
      <w:r w:rsidR="000E3961" w:rsidRPr="00B17E6F">
        <w:rPr>
          <w:rFonts w:hint="eastAsia"/>
        </w:rPr>
        <w:t>，</w:t>
      </w:r>
      <m:oMath>
        <m:r>
          <w:rPr>
            <w:rFonts w:ascii="Cambria Math" w:hAnsi="Cambria Math"/>
          </w:rPr>
          <m:t>K</m:t>
        </m:r>
      </m:oMath>
      <w:commentRangeStart w:id="33"/>
      <w:r w:rsidR="00C47AAB" w:rsidRPr="00B17E6F">
        <w:t>值</w:t>
      </w:r>
      <w:commentRangeEnd w:id="33"/>
      <w:r w:rsidR="00A24A7C">
        <w:rPr>
          <w:rStyle w:val="a9"/>
          <w:rFonts w:asciiTheme="minorHAnsi" w:hAnsiTheme="minorHAnsi"/>
        </w:rPr>
        <w:commentReference w:id="33"/>
      </w:r>
      <w:r w:rsidR="00C47AAB" w:rsidRPr="00B17E6F">
        <w:t>为</w:t>
      </w:r>
      <w:r w:rsidR="00C47AAB" w:rsidRPr="00B17E6F">
        <w:t>1</w:t>
      </w:r>
      <w:r w:rsidR="00C47AAB" w:rsidRPr="00B17E6F">
        <w:t>；随着速度增加，</w:t>
      </w:r>
      <m:oMath>
        <m:r>
          <w:rPr>
            <w:rFonts w:ascii="Cambria Math" w:hAnsi="Cambria Math"/>
          </w:rPr>
          <m:t>K</m:t>
        </m:r>
      </m:oMath>
      <w:proofErr w:type="gramStart"/>
      <w:r w:rsidR="00C47AAB" w:rsidRPr="00B17E6F">
        <w:t>值趋近于</w:t>
      </w:r>
      <w:proofErr w:type="gramEnd"/>
      <w:r w:rsidR="00C47AAB" w:rsidRPr="00B17E6F">
        <w:t>0</w:t>
      </w:r>
      <w:r w:rsidR="00C47AAB" w:rsidRPr="00B17E6F">
        <w:t>。</w:t>
      </w:r>
    </w:p>
    <w:tbl>
      <w:tblPr>
        <w:tblStyle w:val="a6"/>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780"/>
        <w:gridCol w:w="6746"/>
        <w:gridCol w:w="996"/>
      </w:tblGrid>
      <w:tr w:rsidR="00C47AAB" w:rsidRPr="00B17E6F" w:rsidTr="000A18F2">
        <w:trPr>
          <w:trHeight w:val="1047"/>
          <w:jc w:val="center"/>
        </w:trPr>
        <w:tc>
          <w:tcPr>
            <w:tcW w:w="500" w:type="pct"/>
            <w:vAlign w:val="center"/>
          </w:tcPr>
          <w:p w:rsidR="00C47AAB" w:rsidRPr="00B17E6F" w:rsidRDefault="00C47AAB" w:rsidP="00820DB6">
            <w:pPr>
              <w:pStyle w:val="af2"/>
              <w:ind w:firstLine="480"/>
            </w:pPr>
          </w:p>
        </w:tc>
        <w:tc>
          <w:tcPr>
            <w:tcW w:w="4000" w:type="pct"/>
            <w:vAlign w:val="center"/>
          </w:tcPr>
          <w:p w:rsidR="00820DB6" w:rsidRPr="00B17E6F" w:rsidRDefault="00C47AAB" w:rsidP="000A18F2">
            <w:pPr>
              <w:pStyle w:val="af2"/>
              <w:spacing w:line="240" w:lineRule="auto"/>
              <w:ind w:firstLine="480"/>
            </w:pPr>
            <m:oMathPara>
              <m:oMath>
                <m:r>
                  <w:rPr>
                    <w:rFonts w:ascii="Cambria Math" w:hAnsi="Cambria Math"/>
                  </w:rPr>
                  <m:t>K</m:t>
                </m:r>
                <m:r>
                  <m:rPr>
                    <m:sty m:val="p"/>
                  </m:rPr>
                  <w:rPr>
                    <w:rFonts w:ascii="Cambria Math" w:hAnsi="Cambria Math"/>
                  </w:rPr>
                  <m:t xml:space="preserve">= </m:t>
                </m:r>
                <m:f>
                  <m:fPr>
                    <m:ctrlPr>
                      <w:rPr>
                        <w:rFonts w:ascii="Cambria Math" w:hAnsi="Cambria Math"/>
                      </w:rPr>
                    </m:ctrlPr>
                  </m:fPr>
                  <m:num>
                    <m:sSub>
                      <m:sSubPr>
                        <m:ctrlPr>
                          <w:rPr>
                            <w:rFonts w:ascii="Cambria Math" w:hAnsi="Cambria Math"/>
                            <w:i/>
                          </w:rPr>
                        </m:ctrlPr>
                      </m:sSubPr>
                      <m:e>
                        <m:r>
                          <w:rPr>
                            <w:rFonts w:ascii="Cambria Math" w:hAnsi="Cambria Math"/>
                          </w:rPr>
                          <m:t>σ</m:t>
                        </m:r>
                      </m:e>
                      <m:sub>
                        <m:r>
                          <w:rPr>
                            <w:rFonts w:ascii="Cambria Math" w:hAnsi="Cambria Math"/>
                          </w:rPr>
                          <m:t>I</m:t>
                        </m:r>
                      </m:sub>
                    </m:sSub>
                    <m:ctrlPr>
                      <w:rPr>
                        <w:rFonts w:ascii="Cambria Math" w:hAnsi="Cambria Math"/>
                        <w:i/>
                      </w:rPr>
                    </m:ctrlPr>
                  </m:num>
                  <m:den>
                    <m:acc>
                      <m:accPr>
                        <m:chr m:val="̅"/>
                        <m:ctrlPr>
                          <w:rPr>
                            <w:rFonts w:ascii="Cambria Math" w:hAnsi="Cambria Math"/>
                            <w:i/>
                          </w:rPr>
                        </m:ctrlPr>
                      </m:accPr>
                      <m:e>
                        <m:r>
                          <w:rPr>
                            <w:rFonts w:ascii="Cambria Math" w:hAnsi="Cambria Math"/>
                          </w:rPr>
                          <m:t>I</m:t>
                        </m:r>
                      </m:e>
                    </m:acc>
                  </m:den>
                </m:f>
              </m:oMath>
            </m:oMathPara>
          </w:p>
        </w:tc>
        <w:tc>
          <w:tcPr>
            <w:tcW w:w="500" w:type="pct"/>
            <w:vAlign w:val="center"/>
          </w:tcPr>
          <w:p w:rsidR="00C47AAB" w:rsidRPr="00B17E6F" w:rsidRDefault="00F813CF" w:rsidP="00937D10">
            <w:pPr>
              <w:pStyle w:val="af2"/>
              <w:ind w:firstLineChars="0" w:firstLine="0"/>
            </w:pPr>
            <w:r w:rsidRPr="00B17E6F">
              <w:rPr>
                <w:rFonts w:hint="eastAsia"/>
              </w:rPr>
              <w:t>（</w:t>
            </w:r>
            <w:r w:rsidRPr="00B17E6F">
              <w:rPr>
                <w:rFonts w:hint="eastAsia"/>
              </w:rPr>
              <w:t>2.1</w:t>
            </w:r>
            <w:r w:rsidRPr="00B17E6F">
              <w:rPr>
                <w:rFonts w:hint="eastAsia"/>
              </w:rPr>
              <w:t>）</w:t>
            </w:r>
          </w:p>
        </w:tc>
      </w:tr>
    </w:tbl>
    <w:p w:rsidR="00C47AAB" w:rsidRPr="00B17E6F" w:rsidRDefault="00F813CF" w:rsidP="00937D10">
      <w:pPr>
        <w:pStyle w:val="af2"/>
        <w:ind w:firstLineChars="0" w:firstLine="0"/>
      </w:pPr>
      <w:r w:rsidRPr="00B17E6F">
        <w:rPr>
          <w:rFonts w:hint="eastAsia"/>
        </w:rPr>
        <w:t>其中</w:t>
      </w:r>
      <m:oMath>
        <m:sSub>
          <m:sSubPr>
            <m:ctrlPr>
              <w:rPr>
                <w:rFonts w:ascii="Cambria Math" w:hAnsi="Cambria Math"/>
              </w:rPr>
            </m:ctrlPr>
          </m:sSubPr>
          <m:e>
            <m:r>
              <w:rPr>
                <w:rFonts w:ascii="Cambria Math" w:hAnsi="Cambria Math"/>
              </w:rPr>
              <m:t>σ</m:t>
            </m:r>
          </m:e>
          <m:sub>
            <m:r>
              <w:rPr>
                <w:rFonts w:ascii="Cambria Math" w:hAnsi="Cambria Math"/>
              </w:rPr>
              <m:t>I</m:t>
            </m:r>
          </m:sub>
        </m:sSub>
      </m:oMath>
      <w:r w:rsidRPr="00B17E6F">
        <w:rPr>
          <w:rFonts w:hint="eastAsia"/>
        </w:rPr>
        <w:t>表示</w:t>
      </w:r>
      <w:r w:rsidRPr="00A24A7C">
        <w:rPr>
          <w:rFonts w:hint="eastAsia"/>
          <w:highlight w:val="yellow"/>
          <w:rPrChange w:id="34" w:author="fyp" w:date="2017-09-12T21:58:00Z">
            <w:rPr>
              <w:rFonts w:hint="eastAsia"/>
            </w:rPr>
          </w:rPrChange>
        </w:rPr>
        <w:t>强度波动</w:t>
      </w:r>
      <w:r w:rsidRPr="00B17E6F">
        <w:rPr>
          <w:rFonts w:hint="eastAsia"/>
        </w:rPr>
        <w:t>的标准偏差，</w:t>
      </w:r>
      <m:oMath>
        <m:acc>
          <m:accPr>
            <m:chr m:val="̅"/>
            <m:ctrlPr>
              <w:rPr>
                <w:rFonts w:ascii="Cambria Math" w:hAnsi="Cambria Math"/>
              </w:rPr>
            </m:ctrlPr>
          </m:accPr>
          <m:e>
            <m:r>
              <w:rPr>
                <w:rFonts w:ascii="Cambria Math" w:hAnsi="Cambria Math"/>
              </w:rPr>
              <m:t>I</m:t>
            </m:r>
          </m:e>
        </m:acc>
      </m:oMath>
      <w:r w:rsidRPr="00B17E6F">
        <w:rPr>
          <w:rFonts w:hint="eastAsia"/>
        </w:rPr>
        <w:t>表示</w:t>
      </w:r>
      <w:r w:rsidRPr="00A24A7C">
        <w:rPr>
          <w:rFonts w:hint="eastAsia"/>
          <w:highlight w:val="yellow"/>
          <w:rPrChange w:id="35" w:author="fyp" w:date="2017-09-12T21:58:00Z">
            <w:rPr>
              <w:rFonts w:hint="eastAsia"/>
            </w:rPr>
          </w:rPrChange>
        </w:rPr>
        <w:t>强度波动</w:t>
      </w:r>
      <w:r w:rsidRPr="00B17E6F">
        <w:rPr>
          <w:rFonts w:hint="eastAsia"/>
        </w:rPr>
        <w:t>的均值。</w:t>
      </w:r>
    </w:p>
    <w:p w:rsidR="00F813CF" w:rsidRPr="00B17E6F" w:rsidRDefault="00F813CF" w:rsidP="002A43E7">
      <w:pPr>
        <w:pStyle w:val="af2"/>
        <w:ind w:firstLine="480"/>
      </w:pPr>
      <w:r w:rsidRPr="00B17E6F">
        <w:rPr>
          <w:rFonts w:hint="eastAsia"/>
        </w:rPr>
        <w:t>设光强探测器在时刻</w:t>
      </w:r>
      <m:oMath>
        <m:r>
          <w:rPr>
            <w:rFonts w:ascii="Cambria Math" w:hAnsi="Cambria Math"/>
          </w:rPr>
          <m:t>t</m:t>
        </m:r>
      </m:oMath>
      <w:r w:rsidRPr="00B17E6F">
        <w:rPr>
          <w:rFonts w:hint="eastAsia"/>
        </w:rPr>
        <w:t>探测到的光强为</w:t>
      </w:r>
      <m:oMath>
        <m:r>
          <w:rPr>
            <w:rFonts w:ascii="Cambria Math" w:hAnsi="Cambria Math"/>
          </w:rPr>
          <m:t>I(t)</m:t>
        </m:r>
      </m:oMath>
      <w:r w:rsidRPr="00B17E6F">
        <w:rPr>
          <w:rFonts w:hint="eastAsia"/>
        </w:rPr>
        <w:t>，则积分时间</w:t>
      </w:r>
      <m:oMath>
        <m:r>
          <w:rPr>
            <w:rFonts w:ascii="Cambria Math" w:hAnsi="Cambria Math"/>
          </w:rPr>
          <m:t>T</m:t>
        </m:r>
      </m:oMath>
      <w:r w:rsidRPr="00B17E6F">
        <w:rPr>
          <w:rFonts w:hint="eastAsia"/>
        </w:rPr>
        <w:t>内其探测光强为</w:t>
      </w:r>
    </w:p>
    <w:tbl>
      <w:tblPr>
        <w:tblStyle w:val="a6"/>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780"/>
        <w:gridCol w:w="6746"/>
        <w:gridCol w:w="996"/>
      </w:tblGrid>
      <w:tr w:rsidR="00F813CF" w:rsidRPr="00B17E6F" w:rsidTr="00F813CF">
        <w:trPr>
          <w:trHeight w:val="861"/>
          <w:jc w:val="center"/>
        </w:trPr>
        <w:tc>
          <w:tcPr>
            <w:tcW w:w="500" w:type="pct"/>
            <w:vAlign w:val="center"/>
          </w:tcPr>
          <w:p w:rsidR="00F813CF" w:rsidRPr="00B17E6F" w:rsidRDefault="00F813CF" w:rsidP="000A18F2">
            <w:pPr>
              <w:pStyle w:val="af2"/>
              <w:ind w:firstLine="480"/>
            </w:pPr>
          </w:p>
        </w:tc>
        <w:tc>
          <w:tcPr>
            <w:tcW w:w="4000" w:type="pct"/>
            <w:vAlign w:val="center"/>
          </w:tcPr>
          <w:p w:rsidR="00F813CF" w:rsidRPr="00B17E6F" w:rsidRDefault="006079A4" w:rsidP="000A18F2">
            <w:pPr>
              <w:pStyle w:val="af2"/>
              <w:spacing w:line="240" w:lineRule="auto"/>
              <w:ind w:firstLine="480"/>
            </w:pPr>
            <m:oMathPara>
              <m:oMath>
                <m:sSub>
                  <m:sSubPr>
                    <m:ctrlPr>
                      <w:rPr>
                        <w:rFonts w:ascii="Cambria Math" w:hAnsi="Cambria Math"/>
                        <w:i/>
                      </w:rPr>
                    </m:ctrlPr>
                  </m:sSubPr>
                  <m:e>
                    <m:r>
                      <w:rPr>
                        <w:rFonts w:ascii="Cambria Math" w:hAnsi="Cambria Math"/>
                      </w:rPr>
                      <m:t>I</m:t>
                    </m:r>
                  </m:e>
                  <m:sub>
                    <m:r>
                      <w:rPr>
                        <w:rFonts w:ascii="Cambria Math" w:hAnsi="Cambria Math"/>
                      </w:rPr>
                      <m:t>T</m:t>
                    </m:r>
                  </m:sub>
                </m:sSub>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T</m:t>
                    </m:r>
                  </m:den>
                </m:f>
                <m:nary>
                  <m:naryPr>
                    <m:limLoc m:val="subSup"/>
                    <m:ctrlPr>
                      <w:rPr>
                        <w:rFonts w:ascii="Cambria Math" w:hAnsi="Cambria Math"/>
                        <w:i/>
                      </w:rPr>
                    </m:ctrlPr>
                  </m:naryPr>
                  <m:sub>
                    <m:r>
                      <w:rPr>
                        <w:rFonts w:ascii="Cambria Math" w:hAnsi="Cambria Math"/>
                      </w:rPr>
                      <m:t>0</m:t>
                    </m:r>
                  </m:sub>
                  <m:sup>
                    <m:r>
                      <w:rPr>
                        <w:rFonts w:ascii="Cambria Math" w:hAnsi="Cambria Math"/>
                      </w:rPr>
                      <m:t>T</m:t>
                    </m:r>
                  </m:sup>
                  <m:e>
                    <m:r>
                      <w:rPr>
                        <w:rFonts w:ascii="Cambria Math" w:hAnsi="Cambria Math"/>
                      </w:rPr>
                      <m:t>I(t)dt</m:t>
                    </m:r>
                  </m:e>
                </m:nary>
              </m:oMath>
            </m:oMathPara>
          </w:p>
        </w:tc>
        <w:tc>
          <w:tcPr>
            <w:tcW w:w="500" w:type="pct"/>
            <w:vAlign w:val="center"/>
          </w:tcPr>
          <w:p w:rsidR="00F813CF" w:rsidRPr="00B17E6F" w:rsidRDefault="00F813CF" w:rsidP="00937D10">
            <w:pPr>
              <w:pStyle w:val="af2"/>
              <w:ind w:firstLineChars="0" w:firstLine="0"/>
            </w:pPr>
            <w:r w:rsidRPr="00B17E6F">
              <w:rPr>
                <w:rFonts w:hint="eastAsia"/>
              </w:rPr>
              <w:t>（</w:t>
            </w:r>
            <w:r w:rsidRPr="00B17E6F">
              <w:rPr>
                <w:rFonts w:hint="eastAsia"/>
              </w:rPr>
              <w:t>2.2</w:t>
            </w:r>
            <w:r w:rsidRPr="00B17E6F">
              <w:rPr>
                <w:rFonts w:hint="eastAsia"/>
              </w:rPr>
              <w:t>）</w:t>
            </w:r>
          </w:p>
        </w:tc>
      </w:tr>
    </w:tbl>
    <w:p w:rsidR="00F813CF" w:rsidRPr="00B17E6F" w:rsidRDefault="00F813CF" w:rsidP="00937D10">
      <w:pPr>
        <w:pStyle w:val="af2"/>
        <w:ind w:firstLineChars="0" w:firstLine="0"/>
      </w:pPr>
      <w:r w:rsidRPr="00B17E6F">
        <w:rPr>
          <w:rFonts w:hint="eastAsia"/>
        </w:rPr>
        <w:t>积分时间</w:t>
      </w:r>
      <m:oMath>
        <m:r>
          <w:rPr>
            <w:rFonts w:ascii="Cambria Math" w:hAnsi="Cambria Math"/>
          </w:rPr>
          <m:t>T</m:t>
        </m:r>
      </m:oMath>
      <w:r w:rsidRPr="00B17E6F">
        <w:rPr>
          <w:rFonts w:hint="eastAsia"/>
        </w:rPr>
        <w:t>内</w:t>
      </w:r>
      <w:r w:rsidR="00A70699">
        <w:rPr>
          <w:rFonts w:hint="eastAsia"/>
        </w:rPr>
        <w:t>，</w:t>
      </w:r>
      <w:r w:rsidRPr="00B17E6F">
        <w:rPr>
          <w:rFonts w:hint="eastAsia"/>
        </w:rPr>
        <w:t>光强的</w:t>
      </w:r>
      <w:proofErr w:type="gramStart"/>
      <w:r w:rsidRPr="00B17E6F">
        <w:rPr>
          <w:rFonts w:hint="eastAsia"/>
        </w:rPr>
        <w:t>二阶矩</w:t>
      </w:r>
      <m:oMath>
        <w:proofErr w:type="gramEnd"/>
        <m:sSub>
          <m:sSubPr>
            <m:ctrlPr>
              <w:rPr>
                <w:rFonts w:ascii="Cambria Math" w:hAnsi="Cambria Math"/>
                <w:i/>
              </w:rPr>
            </m:ctrlPr>
          </m:sSubPr>
          <m:e>
            <m:d>
              <m:dPr>
                <m:begChr m:val="〈"/>
                <m:endChr m:val="〉"/>
                <m:ctrlPr>
                  <w:rPr>
                    <w:rFonts w:ascii="Cambria Math" w:hAnsi="Cambria Math"/>
                  </w:rPr>
                </m:ctrlPr>
              </m:dPr>
              <m:e>
                <m:sSup>
                  <m:sSupPr>
                    <m:ctrlPr>
                      <w:rPr>
                        <w:rFonts w:ascii="Cambria Math" w:hAnsi="Cambria Math"/>
                        <w:i/>
                      </w:rPr>
                    </m:ctrlPr>
                  </m:sSupPr>
                  <m:e>
                    <m:r>
                      <w:rPr>
                        <w:rFonts w:ascii="Cambria Math" w:hAnsi="Cambria Math"/>
                      </w:rPr>
                      <m:t>I</m:t>
                    </m:r>
                  </m:e>
                  <m:sup>
                    <m:r>
                      <w:rPr>
                        <w:rFonts w:ascii="Cambria Math" w:hAnsi="Cambria Math"/>
                      </w:rPr>
                      <m:t>2</m:t>
                    </m:r>
                  </m:sup>
                </m:sSup>
              </m:e>
            </m:d>
          </m:e>
          <m:sub>
            <m:r>
              <w:rPr>
                <w:rFonts w:ascii="Cambria Math" w:hAnsi="Cambria Math"/>
              </w:rPr>
              <m:t>T</m:t>
            </m:r>
          </m:sub>
        </m:sSub>
      </m:oMath>
      <w:r w:rsidRPr="00B17E6F">
        <w:rPr>
          <w:rFonts w:hint="eastAsia"/>
        </w:rPr>
        <w:t>为</w:t>
      </w:r>
    </w:p>
    <w:tbl>
      <w:tblPr>
        <w:tblStyle w:val="a6"/>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780"/>
        <w:gridCol w:w="6746"/>
        <w:gridCol w:w="996"/>
      </w:tblGrid>
      <w:tr w:rsidR="00F813CF" w:rsidRPr="00B17E6F" w:rsidTr="002F6F65">
        <w:trPr>
          <w:trHeight w:val="861"/>
          <w:jc w:val="center"/>
        </w:trPr>
        <w:tc>
          <w:tcPr>
            <w:tcW w:w="500" w:type="pct"/>
            <w:vAlign w:val="center"/>
          </w:tcPr>
          <w:p w:rsidR="00F813CF" w:rsidRPr="00B17E6F" w:rsidRDefault="00F813CF" w:rsidP="000A18F2">
            <w:pPr>
              <w:pStyle w:val="af2"/>
              <w:ind w:firstLine="480"/>
            </w:pPr>
          </w:p>
        </w:tc>
        <w:tc>
          <w:tcPr>
            <w:tcW w:w="4000" w:type="pct"/>
            <w:vAlign w:val="center"/>
          </w:tcPr>
          <w:p w:rsidR="00F813CF" w:rsidRPr="00B17E6F" w:rsidRDefault="006079A4" w:rsidP="000A18F2">
            <w:pPr>
              <w:pStyle w:val="af2"/>
              <w:spacing w:line="240" w:lineRule="auto"/>
              <w:ind w:firstLine="480"/>
              <w:rPr>
                <w:i/>
              </w:rPr>
            </w:pPr>
            <m:oMathPara>
              <m:oMath>
                <m:sSub>
                  <m:sSubPr>
                    <m:ctrlPr>
                      <w:rPr>
                        <w:rFonts w:ascii="Cambria Math" w:hAnsi="Cambria Math"/>
                        <w:i/>
                      </w:rPr>
                    </m:ctrlPr>
                  </m:sSubPr>
                  <m:e>
                    <m:d>
                      <m:dPr>
                        <m:begChr m:val="〈"/>
                        <m:endChr m:val="〉"/>
                        <m:ctrlPr>
                          <w:rPr>
                            <w:rFonts w:ascii="Cambria Math" w:hAnsi="Cambria Math"/>
                            <w:i/>
                          </w:rPr>
                        </m:ctrlPr>
                      </m:dPr>
                      <m:e>
                        <m:sSup>
                          <m:sSupPr>
                            <m:ctrlPr>
                              <w:rPr>
                                <w:rFonts w:ascii="Cambria Math" w:hAnsi="Cambria Math"/>
                                <w:i/>
                              </w:rPr>
                            </m:ctrlPr>
                          </m:sSupPr>
                          <m:e>
                            <m:r>
                              <w:rPr>
                                <w:rFonts w:ascii="Cambria Math" w:hAnsi="Cambria Math"/>
                              </w:rPr>
                              <m:t>I</m:t>
                            </m:r>
                          </m:e>
                          <m:sup>
                            <m:r>
                              <w:rPr>
                                <w:rFonts w:ascii="Cambria Math" w:hAnsi="Cambria Math"/>
                              </w:rPr>
                              <m:t>2</m:t>
                            </m:r>
                          </m:sup>
                        </m:sSup>
                      </m:e>
                    </m:d>
                  </m:e>
                  <m:sub>
                    <m:r>
                      <w:rPr>
                        <w:rFonts w:ascii="Cambria Math" w:hAnsi="Cambria Math"/>
                      </w:rPr>
                      <m:t>T</m:t>
                    </m:r>
                  </m:sub>
                </m:sSub>
                <m:r>
                  <w:rPr>
                    <w:rFonts w:ascii="Cambria Math" w:hAnsi="Cambria Math"/>
                  </w:rPr>
                  <m:t>=</m:t>
                </m:r>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T</m:t>
                        </m:r>
                      </m:e>
                      <m:sup>
                        <m:r>
                          <w:rPr>
                            <w:rFonts w:ascii="Cambria Math" w:hAnsi="Cambria Math"/>
                          </w:rPr>
                          <m:t>2</m:t>
                        </m:r>
                      </m:sup>
                    </m:sSup>
                  </m:den>
                </m:f>
                <m:nary>
                  <m:naryPr>
                    <m:limLoc m:val="subSup"/>
                    <m:ctrlPr>
                      <w:rPr>
                        <w:rFonts w:ascii="Cambria Math" w:hAnsi="Cambria Math"/>
                        <w:i/>
                      </w:rPr>
                    </m:ctrlPr>
                  </m:naryPr>
                  <m:sub>
                    <m:r>
                      <w:rPr>
                        <w:rFonts w:ascii="Cambria Math" w:hAnsi="Cambria Math"/>
                      </w:rPr>
                      <m:t>0</m:t>
                    </m:r>
                  </m:sub>
                  <m:sup>
                    <m:r>
                      <w:rPr>
                        <w:rFonts w:ascii="Cambria Math" w:hAnsi="Cambria Math"/>
                      </w:rPr>
                      <m:t>T</m:t>
                    </m:r>
                  </m:sup>
                  <m:e>
                    <m:nary>
                      <m:naryPr>
                        <m:limLoc m:val="subSup"/>
                        <m:ctrlPr>
                          <w:rPr>
                            <w:rFonts w:ascii="Cambria Math" w:hAnsi="Cambria Math"/>
                            <w:i/>
                          </w:rPr>
                        </m:ctrlPr>
                      </m:naryPr>
                      <m:sub>
                        <m:r>
                          <w:rPr>
                            <w:rFonts w:ascii="Cambria Math" w:hAnsi="Cambria Math"/>
                          </w:rPr>
                          <m:t>0</m:t>
                        </m:r>
                      </m:sub>
                      <m:sup>
                        <m:r>
                          <w:rPr>
                            <w:rFonts w:ascii="Cambria Math" w:hAnsi="Cambria Math"/>
                          </w:rPr>
                          <m:t>T</m:t>
                        </m:r>
                      </m:sup>
                      <m:e>
                        <m:r>
                          <w:rPr>
                            <w:rFonts w:ascii="Cambria Math" w:hAnsi="Cambria Math"/>
                          </w:rPr>
                          <m:t>I</m:t>
                        </m:r>
                        <m:d>
                          <m:dPr>
                            <m:ctrlPr>
                              <w:rPr>
                                <w:rFonts w:ascii="Cambria Math" w:hAnsi="Cambria Math"/>
                                <w:i/>
                              </w:rPr>
                            </m:ctrlPr>
                          </m:dPr>
                          <m:e>
                            <m:r>
                              <w:rPr>
                                <w:rFonts w:ascii="Cambria Math" w:hAnsi="Cambria Math"/>
                              </w:rPr>
                              <m:t>t</m:t>
                            </m:r>
                          </m:e>
                        </m:d>
                        <m:r>
                          <w:rPr>
                            <w:rFonts w:ascii="Cambria Math" w:hAnsi="Cambria Math"/>
                          </w:rPr>
                          <m:t>I(t+τ)dtd(t+τ)</m:t>
                        </m:r>
                      </m:e>
                    </m:nary>
                  </m:e>
                </m:nary>
              </m:oMath>
            </m:oMathPara>
          </w:p>
        </w:tc>
        <w:tc>
          <w:tcPr>
            <w:tcW w:w="500" w:type="pct"/>
            <w:vAlign w:val="center"/>
          </w:tcPr>
          <w:p w:rsidR="00F813CF" w:rsidRPr="00B17E6F" w:rsidRDefault="00F813CF" w:rsidP="00937D10">
            <w:pPr>
              <w:pStyle w:val="af2"/>
              <w:ind w:firstLineChars="0" w:firstLine="0"/>
            </w:pPr>
            <w:r w:rsidRPr="00B17E6F">
              <w:rPr>
                <w:rFonts w:hint="eastAsia"/>
              </w:rPr>
              <w:t>（</w:t>
            </w:r>
            <w:r w:rsidRPr="00B17E6F">
              <w:rPr>
                <w:rFonts w:hint="eastAsia"/>
              </w:rPr>
              <w:t>2.</w:t>
            </w:r>
            <w:r w:rsidR="00C83988" w:rsidRPr="00B17E6F">
              <w:rPr>
                <w:rFonts w:hint="eastAsia"/>
              </w:rPr>
              <w:t>3</w:t>
            </w:r>
            <w:r w:rsidRPr="00B17E6F">
              <w:rPr>
                <w:rFonts w:hint="eastAsia"/>
              </w:rPr>
              <w:t>）</w:t>
            </w:r>
          </w:p>
        </w:tc>
      </w:tr>
    </w:tbl>
    <w:p w:rsidR="00F813CF" w:rsidRPr="00B17E6F" w:rsidRDefault="00C83988" w:rsidP="00937D10">
      <w:pPr>
        <w:pStyle w:val="af2"/>
        <w:ind w:firstLineChars="0" w:firstLine="0"/>
      </w:pPr>
      <w:r w:rsidRPr="00B17E6F">
        <w:rPr>
          <w:rFonts w:hint="eastAsia"/>
        </w:rPr>
        <w:t>由电场自相关函数</w:t>
      </w:r>
      <m:oMath>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i/>
              </w:rPr>
            </m:ctrlPr>
          </m:dPr>
          <m:e>
            <m:r>
              <w:rPr>
                <w:rFonts w:ascii="Cambria Math" w:hAnsi="Cambria Math"/>
              </w:rPr>
              <m:t>τ</m:t>
            </m:r>
          </m:e>
        </m:d>
      </m:oMath>
      <w:r w:rsidRPr="00B17E6F">
        <w:rPr>
          <w:rFonts w:hint="eastAsia"/>
        </w:rPr>
        <w:t>（公式（</w:t>
      </w:r>
      <w:r w:rsidRPr="00B17E6F">
        <w:rPr>
          <w:rFonts w:hint="eastAsia"/>
        </w:rPr>
        <w:t>2.5</w:t>
      </w:r>
      <w:r w:rsidRPr="00B17E6F">
        <w:rPr>
          <w:rFonts w:hint="eastAsia"/>
        </w:rPr>
        <w:t>））</w:t>
      </w:r>
      <w:r w:rsidR="00A70699">
        <w:rPr>
          <w:rFonts w:hint="eastAsia"/>
        </w:rPr>
        <w:t>、</w:t>
      </w:r>
      <w:r w:rsidR="00A70699" w:rsidRPr="00B17E6F">
        <w:rPr>
          <w:rFonts w:hint="eastAsia"/>
        </w:rPr>
        <w:t>光强自相关函数</w:t>
      </w:r>
      <m:oMath>
        <m:sSub>
          <m:sSubPr>
            <m:ctrlPr>
              <w:rPr>
                <w:rFonts w:ascii="Cambria Math" w:hAnsi="Cambria Math"/>
              </w:rPr>
            </m:ctrlPr>
          </m:sSubPr>
          <m:e>
            <m:r>
              <w:rPr>
                <w:rFonts w:ascii="Cambria Math" w:hAnsi="Cambria Math"/>
              </w:rPr>
              <m:t>g</m:t>
            </m:r>
          </m:e>
          <m:sub>
            <m:r>
              <w:rPr>
                <w:rFonts w:ascii="Cambria Math" w:hAnsi="Cambria Math"/>
              </w:rPr>
              <m:t>2</m:t>
            </m:r>
          </m:sub>
        </m:sSub>
        <m:d>
          <m:dPr>
            <m:ctrlPr>
              <w:rPr>
                <w:rFonts w:ascii="Cambria Math" w:hAnsi="Cambria Math"/>
                <w:i/>
              </w:rPr>
            </m:ctrlPr>
          </m:dPr>
          <m:e>
            <m:r>
              <w:rPr>
                <w:rFonts w:ascii="Cambria Math" w:hAnsi="Cambria Math"/>
              </w:rPr>
              <m:t>τ</m:t>
            </m:r>
          </m:e>
        </m:d>
      </m:oMath>
      <w:r w:rsidR="00A70699" w:rsidRPr="00B17E6F">
        <w:rPr>
          <w:rFonts w:hint="eastAsia"/>
        </w:rPr>
        <w:t>（公式（</w:t>
      </w:r>
      <w:r w:rsidR="00A70699" w:rsidRPr="00B17E6F">
        <w:rPr>
          <w:rFonts w:hint="eastAsia"/>
        </w:rPr>
        <w:t>2.4</w:t>
      </w:r>
      <w:r w:rsidR="00A70699" w:rsidRPr="00B17E6F">
        <w:rPr>
          <w:rFonts w:hint="eastAsia"/>
        </w:rPr>
        <w:t>））、</w:t>
      </w:r>
      <w:r w:rsidRPr="00B17E6F">
        <w:rPr>
          <w:rFonts w:hint="eastAsia"/>
        </w:rPr>
        <w:t>及二者之间满足的</w:t>
      </w:r>
      <w:r w:rsidR="00111400">
        <w:rPr>
          <w:rFonts w:hint="eastAsia"/>
        </w:rPr>
        <w:t>S</w:t>
      </w:r>
      <w:r w:rsidRPr="00B17E6F">
        <w:rPr>
          <w:rFonts w:hint="eastAsia"/>
        </w:rPr>
        <w:t>iegert</w:t>
      </w:r>
      <w:r w:rsidRPr="00B17E6F">
        <w:rPr>
          <w:rFonts w:hint="eastAsia"/>
        </w:rPr>
        <w:t>关系（公式（</w:t>
      </w:r>
      <w:r w:rsidRPr="00B17E6F">
        <w:rPr>
          <w:rFonts w:hint="eastAsia"/>
        </w:rPr>
        <w:t>2.6</w:t>
      </w:r>
      <w:r w:rsidRPr="00B17E6F">
        <w:rPr>
          <w:rFonts w:hint="eastAsia"/>
        </w:rPr>
        <w:t>））</w:t>
      </w:r>
    </w:p>
    <w:tbl>
      <w:tblPr>
        <w:tblStyle w:val="a6"/>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750"/>
        <w:gridCol w:w="6715"/>
        <w:gridCol w:w="1057"/>
      </w:tblGrid>
      <w:tr w:rsidR="00C83988" w:rsidRPr="00B17E6F" w:rsidTr="00C83988">
        <w:trPr>
          <w:trHeight w:val="861"/>
          <w:jc w:val="center"/>
        </w:trPr>
        <w:tc>
          <w:tcPr>
            <w:tcW w:w="440" w:type="pct"/>
            <w:vAlign w:val="center"/>
          </w:tcPr>
          <w:p w:rsidR="00C83988" w:rsidRPr="000A18F2" w:rsidRDefault="00C83988" w:rsidP="000A18F2">
            <w:pPr>
              <w:pStyle w:val="af2"/>
              <w:ind w:firstLine="480"/>
            </w:pPr>
          </w:p>
        </w:tc>
        <w:tc>
          <w:tcPr>
            <w:tcW w:w="3940" w:type="pct"/>
            <w:vAlign w:val="center"/>
          </w:tcPr>
          <w:p w:rsidR="00C83988" w:rsidRPr="00B17E6F" w:rsidRDefault="006079A4" w:rsidP="000A18F2">
            <w:pPr>
              <w:pStyle w:val="af2"/>
              <w:spacing w:line="240" w:lineRule="auto"/>
              <w:ind w:firstLine="480"/>
            </w:pPr>
            <m:oMathPara>
              <m:oMath>
                <m:sSub>
                  <m:sSubPr>
                    <m:ctrlPr>
                      <w:rPr>
                        <w:rFonts w:ascii="Cambria Math" w:hAnsi="Cambria Math"/>
                      </w:rPr>
                    </m:ctrlPr>
                  </m:sSubPr>
                  <m:e>
                    <m:r>
                      <w:rPr>
                        <w:rFonts w:ascii="Cambria Math" w:hAnsi="Cambria Math"/>
                      </w:rPr>
                      <m:t>g</m:t>
                    </m:r>
                  </m:e>
                  <m:sub>
                    <m:r>
                      <m:rPr>
                        <m:sty m:val="p"/>
                      </m:rPr>
                      <w:rPr>
                        <w:rFonts w:ascii="Cambria Math" w:hAnsi="Cambria Math"/>
                      </w:rPr>
                      <m:t>1</m:t>
                    </m:r>
                  </m:sub>
                </m:sSub>
                <m:d>
                  <m:dPr>
                    <m:ctrlPr>
                      <w:rPr>
                        <w:rFonts w:ascii="Cambria Math" w:hAnsi="Cambria Math"/>
                      </w:rPr>
                    </m:ctrlPr>
                  </m:dPr>
                  <m:e>
                    <m:r>
                      <w:rPr>
                        <w:rFonts w:ascii="Cambria Math" w:hAnsi="Cambria Math"/>
                      </w:rPr>
                      <m:t>τ</m:t>
                    </m:r>
                  </m:e>
                </m:d>
                <m:r>
                  <m:rPr>
                    <m:sty m:val="p"/>
                  </m:rPr>
                  <w:rPr>
                    <w:rFonts w:ascii="Cambria Math" w:hAnsi="Cambria Math"/>
                  </w:rPr>
                  <m:t>=</m:t>
                </m:r>
                <m:f>
                  <m:fPr>
                    <m:ctrlPr>
                      <w:rPr>
                        <w:rFonts w:ascii="Cambria Math" w:hAnsi="Cambria Math"/>
                      </w:rPr>
                    </m:ctrlPr>
                  </m:fPr>
                  <m:num>
                    <m:d>
                      <m:dPr>
                        <m:begChr m:val="|"/>
                        <m:endChr m:val="|"/>
                        <m:ctrlPr>
                          <w:rPr>
                            <w:rFonts w:ascii="Cambria Math" w:hAnsi="Cambria Math"/>
                          </w:rPr>
                        </m:ctrlPr>
                      </m:dPr>
                      <m:e>
                        <m:r>
                          <w:rPr>
                            <w:rFonts w:ascii="Cambria Math" w:hAnsi="Cambria Math"/>
                          </w:rPr>
                          <m:t>E</m:t>
                        </m:r>
                        <m:r>
                          <m:rPr>
                            <m:sty m:val="p"/>
                          </m:rPr>
                          <w:rPr>
                            <w:rFonts w:ascii="Cambria Math" w:hAnsi="Cambria Math"/>
                          </w:rPr>
                          <m:t>(</m:t>
                        </m:r>
                        <m:r>
                          <w:rPr>
                            <w:rFonts w:ascii="Cambria Math" w:hAnsi="Cambria Math"/>
                          </w:rPr>
                          <m:t>t</m:t>
                        </m:r>
                        <m:r>
                          <m:rPr>
                            <m:sty m:val="p"/>
                          </m:rPr>
                          <w:rPr>
                            <w:rFonts w:ascii="Cambria Math" w:hAnsi="Cambria Math"/>
                          </w:rPr>
                          <m:t>)</m:t>
                        </m:r>
                        <m:sSup>
                          <m:sSupPr>
                            <m:ctrlPr>
                              <w:rPr>
                                <w:rFonts w:ascii="Cambria Math" w:hAnsi="Cambria Math"/>
                              </w:rPr>
                            </m:ctrlPr>
                          </m:sSupPr>
                          <m:e>
                            <m:r>
                              <w:rPr>
                                <w:rFonts w:ascii="Cambria Math" w:hAnsi="Cambria Math"/>
                              </w:rPr>
                              <m:t>E</m:t>
                            </m:r>
                          </m:e>
                          <m:sup>
                            <m:r>
                              <m:rPr>
                                <m:sty m:val="p"/>
                              </m:rPr>
                              <w:rPr>
                                <w:rFonts w:ascii="Cambria Math" w:hAnsi="Cambria Math"/>
                              </w:rPr>
                              <m:t>*</m:t>
                            </m:r>
                          </m:sup>
                        </m:sSup>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τ</m:t>
                        </m:r>
                        <m:r>
                          <m:rPr>
                            <m:sty m:val="p"/>
                          </m:rPr>
                          <w:rPr>
                            <w:rFonts w:ascii="Cambria Math" w:hAnsi="Cambria Math"/>
                          </w:rPr>
                          <m:t>)</m:t>
                        </m:r>
                      </m:e>
                    </m:d>
                  </m:num>
                  <m:den>
                    <m:d>
                      <m:dPr>
                        <m:begChr m:val="〈"/>
                        <m:endChr m:val="〉"/>
                        <m:ctrlPr>
                          <w:rPr>
                            <w:rFonts w:ascii="Cambria Math" w:hAnsi="Cambria Math"/>
                          </w:rPr>
                        </m:ctrlPr>
                      </m:dPr>
                      <m:e>
                        <m:r>
                          <w:rPr>
                            <w:rFonts w:ascii="Cambria Math" w:hAnsi="Cambria Math"/>
                          </w:rPr>
                          <m:t>E</m:t>
                        </m:r>
                        <m:r>
                          <m:rPr>
                            <m:sty m:val="p"/>
                          </m:rPr>
                          <w:rPr>
                            <w:rFonts w:ascii="Cambria Math" w:hAnsi="Cambria Math"/>
                          </w:rPr>
                          <m:t>(</m:t>
                        </m:r>
                        <m:r>
                          <w:rPr>
                            <w:rFonts w:ascii="Cambria Math" w:hAnsi="Cambria Math"/>
                          </w:rPr>
                          <m:t>t</m:t>
                        </m:r>
                        <m:r>
                          <m:rPr>
                            <m:sty m:val="p"/>
                          </m:rPr>
                          <w:rPr>
                            <w:rFonts w:ascii="Cambria Math" w:hAnsi="Cambria Math"/>
                          </w:rPr>
                          <m:t>)</m:t>
                        </m:r>
                        <m:sSup>
                          <m:sSupPr>
                            <m:ctrlPr>
                              <w:rPr>
                                <w:rFonts w:ascii="Cambria Math" w:hAnsi="Cambria Math"/>
                              </w:rPr>
                            </m:ctrlPr>
                          </m:sSupPr>
                          <m:e>
                            <m:r>
                              <w:rPr>
                                <w:rFonts w:ascii="Cambria Math" w:hAnsi="Cambria Math"/>
                              </w:rPr>
                              <m:t>E</m:t>
                            </m:r>
                          </m:e>
                          <m:sup>
                            <m:r>
                              <m:rPr>
                                <m:sty m:val="p"/>
                              </m:rPr>
                              <w:rPr>
                                <w:rFonts w:ascii="Cambria Math" w:hAnsi="Cambria Math"/>
                              </w:rPr>
                              <m:t>*</m:t>
                            </m:r>
                          </m:sup>
                        </m:sSup>
                        <m:r>
                          <m:rPr>
                            <m:sty m:val="p"/>
                          </m:rPr>
                          <w:rPr>
                            <w:rFonts w:ascii="Cambria Math" w:hAnsi="Cambria Math"/>
                          </w:rPr>
                          <m:t>(</m:t>
                        </m:r>
                        <m:r>
                          <w:rPr>
                            <w:rFonts w:ascii="Cambria Math" w:hAnsi="Cambria Math"/>
                          </w:rPr>
                          <m:t>t</m:t>
                        </m:r>
                        <m:r>
                          <m:rPr>
                            <m:sty m:val="p"/>
                          </m:rPr>
                          <w:rPr>
                            <w:rFonts w:ascii="Cambria Math" w:hAnsi="Cambria Math"/>
                          </w:rPr>
                          <m:t>)</m:t>
                        </m:r>
                      </m:e>
                    </m:d>
                  </m:den>
                </m:f>
              </m:oMath>
            </m:oMathPara>
          </w:p>
        </w:tc>
        <w:tc>
          <w:tcPr>
            <w:tcW w:w="620" w:type="pct"/>
            <w:vAlign w:val="center"/>
          </w:tcPr>
          <w:p w:rsidR="00C83988" w:rsidRPr="00B17E6F" w:rsidRDefault="00C83988" w:rsidP="00937D10">
            <w:pPr>
              <w:pStyle w:val="af2"/>
              <w:ind w:firstLineChars="0" w:firstLine="0"/>
            </w:pPr>
            <w:r w:rsidRPr="00B17E6F">
              <w:rPr>
                <w:rFonts w:hint="eastAsia"/>
              </w:rPr>
              <w:t>（</w:t>
            </w:r>
            <w:r w:rsidRPr="00B17E6F">
              <w:rPr>
                <w:rFonts w:hint="eastAsia"/>
              </w:rPr>
              <w:t>2.4</w:t>
            </w:r>
            <w:r w:rsidRPr="00B17E6F">
              <w:rPr>
                <w:rFonts w:hint="eastAsia"/>
              </w:rPr>
              <w:t>）</w:t>
            </w:r>
          </w:p>
        </w:tc>
      </w:tr>
      <w:tr w:rsidR="00C83988" w:rsidRPr="00B17E6F" w:rsidTr="00C83988">
        <w:tblPrEx>
          <w:jc w:val="left"/>
        </w:tblPrEx>
        <w:trPr>
          <w:trHeight w:val="861"/>
        </w:trPr>
        <w:tc>
          <w:tcPr>
            <w:tcW w:w="440" w:type="pct"/>
          </w:tcPr>
          <w:p w:rsidR="00C83988" w:rsidRPr="00B17E6F" w:rsidRDefault="00C83988" w:rsidP="000A18F2">
            <w:pPr>
              <w:pStyle w:val="af2"/>
              <w:ind w:firstLine="482"/>
              <w:rPr>
                <w:b/>
              </w:rPr>
            </w:pPr>
          </w:p>
        </w:tc>
        <w:tc>
          <w:tcPr>
            <w:tcW w:w="3940" w:type="pct"/>
            <w:vAlign w:val="center"/>
          </w:tcPr>
          <w:p w:rsidR="00C83988" w:rsidRPr="00B17E6F" w:rsidRDefault="006079A4" w:rsidP="000A18F2">
            <w:pPr>
              <w:pStyle w:val="af2"/>
              <w:spacing w:line="240" w:lineRule="auto"/>
              <w:ind w:firstLine="480"/>
              <w:rPr>
                <w:i/>
              </w:rPr>
            </w:pPr>
            <m:oMathPara>
              <m:oMath>
                <m:sSub>
                  <m:sSubPr>
                    <m:ctrlPr>
                      <w:rPr>
                        <w:rFonts w:ascii="Cambria Math" w:hAnsi="Cambria Math"/>
                      </w:rPr>
                    </m:ctrlPr>
                  </m:sSubPr>
                  <m:e>
                    <m:r>
                      <w:rPr>
                        <w:rFonts w:ascii="Cambria Math" w:hAnsi="Cambria Math"/>
                      </w:rPr>
                      <m:t>g</m:t>
                    </m:r>
                  </m:e>
                  <m:sub>
                    <m:r>
                      <w:rPr>
                        <w:rFonts w:ascii="Cambria Math" w:hAnsi="Cambria Math"/>
                      </w:rPr>
                      <m:t>2</m:t>
                    </m:r>
                  </m:sub>
                </m:sSub>
                <m:d>
                  <m:dPr>
                    <m:ctrlPr>
                      <w:rPr>
                        <w:rFonts w:ascii="Cambria Math" w:hAnsi="Cambria Math"/>
                        <w:i/>
                      </w:rPr>
                    </m:ctrlPr>
                  </m:dPr>
                  <m:e>
                    <m:r>
                      <w:rPr>
                        <w:rFonts w:ascii="Cambria Math" w:hAnsi="Cambria Math"/>
                      </w:rPr>
                      <m:t>τ</m:t>
                    </m:r>
                  </m:e>
                </m:d>
                <m:r>
                  <w:rPr>
                    <w:rFonts w:ascii="Cambria Math" w:hAnsi="Cambria Math"/>
                  </w:rPr>
                  <m:t>=</m:t>
                </m:r>
                <m:f>
                  <m:fPr>
                    <m:ctrlPr>
                      <w:rPr>
                        <w:rFonts w:ascii="Cambria Math" w:hAnsi="Cambria Math"/>
                      </w:rPr>
                    </m:ctrlPr>
                  </m:fPr>
                  <m:num>
                    <m:d>
                      <m:dPr>
                        <m:begChr m:val="〈"/>
                        <m:endChr m:val="〉"/>
                        <m:ctrlPr>
                          <w:rPr>
                            <w:rFonts w:ascii="Cambria Math" w:hAnsi="Cambria Math"/>
                            <w:i/>
                          </w:rPr>
                        </m:ctrlPr>
                      </m:dPr>
                      <m:e>
                        <m:r>
                          <w:rPr>
                            <w:rFonts w:ascii="Cambria Math" w:hAnsi="Cambria Math"/>
                          </w:rPr>
                          <m:t>I(t)I(t+τ)</m:t>
                        </m:r>
                      </m:e>
                    </m:d>
                  </m:num>
                  <m:den>
                    <m:sSup>
                      <m:sSupPr>
                        <m:ctrlPr>
                          <w:rPr>
                            <w:rFonts w:ascii="Cambria Math" w:hAnsi="Cambria Math"/>
                            <w:i/>
                          </w:rPr>
                        </m:ctrlPr>
                      </m:sSupPr>
                      <m:e>
                        <m:d>
                          <m:dPr>
                            <m:begChr m:val="〈"/>
                            <m:endChr m:val="〉"/>
                            <m:ctrlPr>
                              <w:rPr>
                                <w:rFonts w:ascii="Cambria Math" w:hAnsi="Cambria Math"/>
                                <w:i/>
                              </w:rPr>
                            </m:ctrlPr>
                          </m:dPr>
                          <m:e>
                            <m:r>
                              <w:rPr>
                                <w:rFonts w:ascii="Cambria Math" w:hAnsi="Cambria Math"/>
                              </w:rPr>
                              <m:t>I</m:t>
                            </m:r>
                          </m:e>
                        </m:d>
                      </m:e>
                      <m:sup>
                        <m:r>
                          <w:rPr>
                            <w:rFonts w:ascii="Cambria Math" w:hAnsi="Cambria Math"/>
                          </w:rPr>
                          <m:t>2</m:t>
                        </m:r>
                      </m:sup>
                    </m:sSup>
                  </m:den>
                </m:f>
              </m:oMath>
            </m:oMathPara>
          </w:p>
        </w:tc>
        <w:tc>
          <w:tcPr>
            <w:tcW w:w="620" w:type="pct"/>
            <w:vAlign w:val="center"/>
          </w:tcPr>
          <w:p w:rsidR="00C83988" w:rsidRPr="00B17E6F" w:rsidRDefault="00C83988" w:rsidP="00937D10">
            <w:pPr>
              <w:pStyle w:val="af2"/>
              <w:ind w:firstLineChars="0" w:firstLine="0"/>
            </w:pPr>
            <w:r w:rsidRPr="00B17E6F">
              <w:rPr>
                <w:rFonts w:hint="eastAsia"/>
              </w:rPr>
              <w:t>（</w:t>
            </w:r>
            <w:r w:rsidRPr="00B17E6F">
              <w:rPr>
                <w:rFonts w:hint="eastAsia"/>
              </w:rPr>
              <w:t>2.5</w:t>
            </w:r>
            <w:r w:rsidRPr="00B17E6F">
              <w:rPr>
                <w:rFonts w:hint="eastAsia"/>
              </w:rPr>
              <w:t>）</w:t>
            </w:r>
          </w:p>
        </w:tc>
      </w:tr>
      <w:tr w:rsidR="00C83988" w:rsidRPr="00B17E6F" w:rsidTr="00C83988">
        <w:tblPrEx>
          <w:jc w:val="left"/>
        </w:tblPrEx>
        <w:trPr>
          <w:trHeight w:val="861"/>
        </w:trPr>
        <w:tc>
          <w:tcPr>
            <w:tcW w:w="440" w:type="pct"/>
            <w:vAlign w:val="center"/>
          </w:tcPr>
          <w:p w:rsidR="00C83988" w:rsidRPr="00B17E6F" w:rsidRDefault="00C83988" w:rsidP="000A18F2">
            <w:pPr>
              <w:pStyle w:val="af2"/>
              <w:ind w:firstLine="482"/>
              <w:rPr>
                <w:b/>
              </w:rPr>
            </w:pPr>
          </w:p>
        </w:tc>
        <w:tc>
          <w:tcPr>
            <w:tcW w:w="3940" w:type="pct"/>
            <w:vAlign w:val="center"/>
          </w:tcPr>
          <w:p w:rsidR="00C83988" w:rsidRPr="00B17E6F" w:rsidRDefault="006079A4" w:rsidP="000A18F2">
            <w:pPr>
              <w:pStyle w:val="af2"/>
              <w:spacing w:line="240" w:lineRule="auto"/>
              <w:ind w:firstLine="480"/>
              <w:rPr>
                <w:i/>
              </w:rPr>
            </w:pPr>
            <m:oMathPara>
              <m:oMath>
                <m:sSub>
                  <m:sSubPr>
                    <m:ctrlPr>
                      <w:rPr>
                        <w:rFonts w:ascii="Cambria Math" w:hAnsi="Cambria Math"/>
                      </w:rPr>
                    </m:ctrlPr>
                  </m:sSubPr>
                  <m:e>
                    <m:r>
                      <w:rPr>
                        <w:rFonts w:ascii="Cambria Math" w:hAnsi="Cambria Math"/>
                      </w:rPr>
                      <m:t>g</m:t>
                    </m:r>
                  </m:e>
                  <m:sub>
                    <m:r>
                      <w:rPr>
                        <w:rFonts w:ascii="Cambria Math" w:hAnsi="Cambria Math"/>
                      </w:rPr>
                      <m:t>2</m:t>
                    </m:r>
                  </m:sub>
                </m:sSub>
                <m:d>
                  <m:dPr>
                    <m:ctrlPr>
                      <w:rPr>
                        <w:rFonts w:ascii="Cambria Math" w:hAnsi="Cambria Math"/>
                        <w:i/>
                      </w:rPr>
                    </m:ctrlPr>
                  </m:dPr>
                  <m:e>
                    <m:r>
                      <w:rPr>
                        <w:rFonts w:ascii="Cambria Math" w:hAnsi="Cambria Math"/>
                      </w:rPr>
                      <m:t>τ</m:t>
                    </m:r>
                  </m:e>
                </m:d>
                <m:r>
                  <w:rPr>
                    <w:rFonts w:ascii="Cambria Math" w:hAnsi="Cambria Math"/>
                  </w:rPr>
                  <m:t>=1+β</m:t>
                </m:r>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i/>
                              </w:rPr>
                            </m:ctrlPr>
                          </m:dPr>
                          <m:e>
                            <m:r>
                              <w:rPr>
                                <w:rFonts w:ascii="Cambria Math" w:hAnsi="Cambria Math"/>
                              </w:rPr>
                              <m:t>τ</m:t>
                            </m:r>
                          </m:e>
                        </m:d>
                      </m:e>
                    </m:d>
                  </m:e>
                  <m:sup>
                    <m:r>
                      <w:rPr>
                        <w:rFonts w:ascii="Cambria Math" w:hAnsi="Cambria Math"/>
                      </w:rPr>
                      <m:t>2</m:t>
                    </m:r>
                  </m:sup>
                </m:sSup>
              </m:oMath>
            </m:oMathPara>
          </w:p>
        </w:tc>
        <w:tc>
          <w:tcPr>
            <w:tcW w:w="620" w:type="pct"/>
            <w:vAlign w:val="center"/>
          </w:tcPr>
          <w:p w:rsidR="00C83988" w:rsidRPr="00B17E6F" w:rsidRDefault="00C83988" w:rsidP="00937D10">
            <w:pPr>
              <w:pStyle w:val="af2"/>
              <w:ind w:firstLineChars="0" w:firstLine="0"/>
            </w:pPr>
            <w:r w:rsidRPr="00B17E6F">
              <w:rPr>
                <w:rFonts w:hint="eastAsia"/>
              </w:rPr>
              <w:t>（</w:t>
            </w:r>
            <w:r w:rsidRPr="00B17E6F">
              <w:rPr>
                <w:rFonts w:hint="eastAsia"/>
              </w:rPr>
              <w:t>2.6</w:t>
            </w:r>
            <w:r w:rsidRPr="00B17E6F">
              <w:rPr>
                <w:rFonts w:hint="eastAsia"/>
              </w:rPr>
              <w:t>）</w:t>
            </w:r>
          </w:p>
        </w:tc>
      </w:tr>
    </w:tbl>
    <w:p w:rsidR="00C83988" w:rsidRPr="00B17E6F" w:rsidRDefault="008A0F88" w:rsidP="002A43E7">
      <w:pPr>
        <w:pStyle w:val="af2"/>
        <w:ind w:firstLine="480"/>
      </w:pPr>
      <w:r w:rsidRPr="00B17E6F">
        <w:rPr>
          <w:rFonts w:hint="eastAsia"/>
        </w:rPr>
        <w:t>则可得到</w:t>
      </w:r>
      <w:commentRangeStart w:id="36"/>
      <w:r w:rsidRPr="00B17E6F">
        <w:rPr>
          <w:rFonts w:hint="eastAsia"/>
        </w:rPr>
        <w:t>对比</w:t>
      </w:r>
      <w:commentRangeEnd w:id="36"/>
      <w:r w:rsidR="003A7A00">
        <w:rPr>
          <w:rStyle w:val="a9"/>
          <w:rFonts w:asciiTheme="minorHAnsi" w:hAnsiTheme="minorHAnsi"/>
        </w:rPr>
        <w:commentReference w:id="36"/>
      </w:r>
      <m:oMath>
        <m:r>
          <w:rPr>
            <w:rFonts w:ascii="Cambria Math" w:hAnsi="Cambria Math"/>
          </w:rPr>
          <m:t>K</m:t>
        </m:r>
      </m:oMath>
      <w:r w:rsidRPr="00B17E6F">
        <w:rPr>
          <w:rFonts w:hint="eastAsia"/>
        </w:rPr>
        <w:t>与电场自相关函数</w:t>
      </w:r>
      <m:oMath>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i/>
              </w:rPr>
            </m:ctrlPr>
          </m:dPr>
          <m:e>
            <m:r>
              <w:rPr>
                <w:rFonts w:ascii="Cambria Math" w:hAnsi="Cambria Math"/>
              </w:rPr>
              <m:t>τ</m:t>
            </m:r>
          </m:e>
        </m:d>
      </m:oMath>
      <w:r w:rsidRPr="00B17E6F">
        <w:rPr>
          <w:rFonts w:hint="eastAsia"/>
        </w:rPr>
        <w:t>之间的关系</w:t>
      </w:r>
      <w:r w:rsidRPr="001279CF">
        <w:rPr>
          <w:rFonts w:hint="eastAsia"/>
          <w:highlight w:val="yellow"/>
          <w:vertAlign w:val="superscript"/>
        </w:rPr>
        <w:t>[</w:t>
      </w:r>
      <w:r w:rsidR="004E55F1" w:rsidRPr="001279CF">
        <w:rPr>
          <w:rFonts w:hint="eastAsia"/>
          <w:highlight w:val="yellow"/>
          <w:vertAlign w:val="superscript"/>
        </w:rPr>
        <w:t>3</w:t>
      </w:r>
      <w:r w:rsidR="001279CF" w:rsidRPr="001279CF">
        <w:rPr>
          <w:highlight w:val="yellow"/>
          <w:vertAlign w:val="superscript"/>
        </w:rPr>
        <w:t>4</w:t>
      </w:r>
      <w:r w:rsidRPr="001279CF">
        <w:rPr>
          <w:rFonts w:hint="eastAsia"/>
          <w:highlight w:val="yellow"/>
          <w:vertAlign w:val="superscript"/>
        </w:rPr>
        <w:t>]</w:t>
      </w:r>
    </w:p>
    <w:tbl>
      <w:tblPr>
        <w:tblStyle w:val="a6"/>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780"/>
        <w:gridCol w:w="6746"/>
        <w:gridCol w:w="996"/>
      </w:tblGrid>
      <w:tr w:rsidR="008A0F88" w:rsidRPr="00B17E6F" w:rsidTr="002F6F65">
        <w:trPr>
          <w:trHeight w:val="861"/>
          <w:jc w:val="center"/>
        </w:trPr>
        <w:tc>
          <w:tcPr>
            <w:tcW w:w="500" w:type="pct"/>
            <w:vAlign w:val="center"/>
          </w:tcPr>
          <w:p w:rsidR="008A0F88" w:rsidRPr="00B17E6F" w:rsidRDefault="008A0F88" w:rsidP="000A18F2">
            <w:pPr>
              <w:pStyle w:val="af2"/>
              <w:ind w:firstLine="480"/>
            </w:pPr>
          </w:p>
        </w:tc>
        <w:tc>
          <w:tcPr>
            <w:tcW w:w="4000" w:type="pct"/>
            <w:vAlign w:val="center"/>
          </w:tcPr>
          <w:p w:rsidR="008A0F88" w:rsidRPr="00B17E6F" w:rsidRDefault="006079A4" w:rsidP="000A18F2">
            <w:pPr>
              <w:pStyle w:val="af2"/>
              <w:spacing w:line="240" w:lineRule="auto"/>
              <w:ind w:firstLine="480"/>
            </w:pPr>
            <m:oMathPara>
              <m:oMath>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I</m:t>
                            </m:r>
                          </m:sub>
                        </m:sSub>
                      </m:e>
                      <m:sup>
                        <m:r>
                          <w:rPr>
                            <w:rFonts w:ascii="Cambria Math" w:hAnsi="Cambria Math"/>
                          </w:rPr>
                          <m:t>2</m:t>
                        </m:r>
                      </m:sup>
                    </m:sSup>
                  </m:num>
                  <m:den>
                    <m:sSup>
                      <m:sSupPr>
                        <m:ctrlPr>
                          <w:rPr>
                            <w:rFonts w:ascii="Cambria Math" w:hAnsi="Cambria Math"/>
                            <w:i/>
                          </w:rPr>
                        </m:ctrlPr>
                      </m:sSupPr>
                      <m:e>
                        <m:acc>
                          <m:accPr>
                            <m:chr m:val="̅"/>
                            <m:ctrlPr>
                              <w:rPr>
                                <w:rFonts w:ascii="Cambria Math" w:hAnsi="Cambria Math"/>
                                <w:i/>
                              </w:rPr>
                            </m:ctrlPr>
                          </m:accPr>
                          <m:e>
                            <m:r>
                              <w:rPr>
                                <w:rFonts w:ascii="Cambria Math" w:hAnsi="Cambria Math"/>
                              </w:rPr>
                              <m:t>I</m:t>
                            </m:r>
                          </m:e>
                        </m:acc>
                      </m:e>
                      <m:sup>
                        <m:r>
                          <w:rPr>
                            <w:rFonts w:ascii="Cambria Math" w:hAnsi="Cambria Math"/>
                          </w:rPr>
                          <m:t>2</m:t>
                        </m:r>
                      </m:sup>
                    </m:sSup>
                  </m:den>
                </m:f>
                <m:r>
                  <w:rPr>
                    <w:rFonts w:ascii="Cambria Math" w:hAnsi="Cambria Math"/>
                  </w:rPr>
                  <m:t>=</m:t>
                </m:r>
                <m:f>
                  <m:fPr>
                    <m:ctrlPr>
                      <w:rPr>
                        <w:rFonts w:ascii="Cambria Math" w:hAnsi="Cambria Math"/>
                        <w:i/>
                      </w:rPr>
                    </m:ctrlPr>
                  </m:fPr>
                  <m:num>
                    <m:d>
                      <m:dPr>
                        <m:begChr m:val="〈"/>
                        <m:endChr m:val="〉"/>
                        <m:ctrlPr>
                          <w:rPr>
                            <w:rFonts w:ascii="Cambria Math" w:hAnsi="Cambria Math"/>
                            <w:i/>
                          </w:rPr>
                        </m:ctrlPr>
                      </m:dPr>
                      <m:e>
                        <m:sSup>
                          <m:sSupPr>
                            <m:ctrlPr>
                              <w:rPr>
                                <w:rFonts w:ascii="Cambria Math" w:hAnsi="Cambria Math"/>
                                <w:i/>
                              </w:rPr>
                            </m:ctrlPr>
                          </m:sSupPr>
                          <m:e>
                            <m:r>
                              <w:rPr>
                                <w:rFonts w:ascii="Cambria Math" w:hAnsi="Cambria Math"/>
                              </w:rPr>
                              <m:t>I</m:t>
                            </m:r>
                          </m:e>
                          <m:sup>
                            <m:r>
                              <w:rPr>
                                <w:rFonts w:ascii="Cambria Math" w:hAnsi="Cambria Math"/>
                              </w:rPr>
                              <m:t>2</m:t>
                            </m:r>
                          </m:sup>
                        </m:sSup>
                      </m:e>
                    </m:d>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I</m:t>
                            </m:r>
                          </m:e>
                        </m:d>
                      </m:e>
                      <m:sup>
                        <m:r>
                          <w:rPr>
                            <w:rFonts w:ascii="Cambria Math" w:hAnsi="Cambria Math"/>
                          </w:rPr>
                          <m:t>2</m:t>
                        </m:r>
                      </m:sup>
                    </m:sSup>
                  </m:num>
                  <m:den>
                    <m:sSup>
                      <m:sSupPr>
                        <m:ctrlPr>
                          <w:rPr>
                            <w:rFonts w:ascii="Cambria Math" w:hAnsi="Cambria Math"/>
                            <w:i/>
                          </w:rPr>
                        </m:ctrlPr>
                      </m:sSupPr>
                      <m:e>
                        <m:d>
                          <m:dPr>
                            <m:begChr m:val="〈"/>
                            <m:endChr m:val="〉"/>
                            <m:ctrlPr>
                              <w:rPr>
                                <w:rFonts w:ascii="Cambria Math" w:hAnsi="Cambria Math"/>
                                <w:i/>
                              </w:rPr>
                            </m:ctrlPr>
                          </m:dPr>
                          <m:e>
                            <m:r>
                              <w:rPr>
                                <w:rFonts w:ascii="Cambria Math" w:hAnsi="Cambria Math"/>
                              </w:rPr>
                              <m:t>I</m:t>
                            </m:r>
                          </m:e>
                        </m:d>
                      </m:e>
                      <m:sup>
                        <m:r>
                          <w:rPr>
                            <w:rFonts w:ascii="Cambria Math" w:hAnsi="Cambria Math"/>
                          </w:rPr>
                          <m:t>2</m:t>
                        </m:r>
                      </m:sup>
                    </m:sSup>
                  </m:den>
                </m:f>
                <m:r>
                  <w:rPr>
                    <w:rFonts w:ascii="Cambria Math" w:hAnsi="Cambria Math"/>
                  </w:rPr>
                  <m:t>=</m:t>
                </m:r>
                <m:f>
                  <m:fPr>
                    <m:ctrlPr>
                      <w:rPr>
                        <w:rFonts w:ascii="Cambria Math" w:hAnsi="Cambria Math"/>
                        <w:i/>
                      </w:rPr>
                    </m:ctrlPr>
                  </m:fPr>
                  <m:num>
                    <m:r>
                      <w:rPr>
                        <w:rFonts w:ascii="Cambria Math" w:hAnsi="Cambria Math"/>
                      </w:rPr>
                      <m:t>2β</m:t>
                    </m:r>
                  </m:num>
                  <m:den>
                    <m:r>
                      <w:rPr>
                        <w:rFonts w:ascii="Cambria Math" w:hAnsi="Cambria Math"/>
                      </w:rPr>
                      <m:t>T</m:t>
                    </m:r>
                  </m:den>
                </m:f>
                <m:nary>
                  <m:naryPr>
                    <m:limLoc m:val="subSup"/>
                    <m:ctrlPr>
                      <w:rPr>
                        <w:rFonts w:ascii="Cambria Math" w:hAnsi="Cambria Math"/>
                        <w:i/>
                      </w:rPr>
                    </m:ctrlPr>
                  </m:naryPr>
                  <m:sub>
                    <m:r>
                      <w:rPr>
                        <w:rFonts w:ascii="Cambria Math" w:hAnsi="Cambria Math"/>
                      </w:rPr>
                      <m:t>0</m:t>
                    </m:r>
                  </m:sub>
                  <m:sup>
                    <m:r>
                      <w:rPr>
                        <w:rFonts w:ascii="Cambria Math" w:hAnsi="Cambria Math"/>
                      </w:rPr>
                      <m:t>T</m:t>
                    </m:r>
                  </m:sup>
                  <m:e>
                    <m:d>
                      <m:dPr>
                        <m:ctrlPr>
                          <w:rPr>
                            <w:rFonts w:ascii="Cambria Math" w:hAnsi="Cambria Math"/>
                            <w:i/>
                          </w:rPr>
                        </m:ctrlPr>
                      </m:dPr>
                      <m:e>
                        <m:r>
                          <w:rPr>
                            <w:rFonts w:ascii="Cambria Math" w:hAnsi="Cambria Math"/>
                          </w:rPr>
                          <m:t>1-t</m:t>
                        </m:r>
                        <m:r>
                          <m:rPr>
                            <m:sty m:val="p"/>
                          </m:rPr>
                          <w:rPr>
                            <w:rFonts w:ascii="Cambria Math" w:hAnsi="Cambria Math"/>
                          </w:rPr>
                          <m:t>/T</m:t>
                        </m:r>
                      </m:e>
                    </m:d>
                    <m:sSup>
                      <m:sSupPr>
                        <m:ctrlPr>
                          <w:rPr>
                            <w:rFonts w:ascii="Cambria Math" w:hAnsi="Cambria Math"/>
                            <w:i/>
                          </w:rPr>
                        </m:ctrlPr>
                      </m:sSupPr>
                      <m:e>
                        <m: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i/>
                              </w:rPr>
                            </m:ctrlPr>
                          </m:dPr>
                          <m:e>
                            <m:r>
                              <w:rPr>
                                <w:rFonts w:ascii="Cambria Math" w:hAnsi="Cambria Math"/>
                              </w:rPr>
                              <m:t>t</m:t>
                            </m:r>
                          </m:e>
                        </m:d>
                        <m:r>
                          <w:rPr>
                            <w:rFonts w:ascii="Cambria Math" w:hAnsi="Cambria Math"/>
                          </w:rPr>
                          <m:t>]</m:t>
                        </m:r>
                      </m:e>
                      <m:sup>
                        <m:r>
                          <w:rPr>
                            <w:rFonts w:ascii="Cambria Math" w:hAnsi="Cambria Math"/>
                          </w:rPr>
                          <m:t>2</m:t>
                        </m:r>
                      </m:sup>
                    </m:sSup>
                  </m:e>
                </m:nary>
                <m:r>
                  <w:rPr>
                    <w:rFonts w:ascii="Cambria Math" w:hAnsi="Cambria Math"/>
                  </w:rPr>
                  <m:t>dt</m:t>
                </m:r>
              </m:oMath>
            </m:oMathPara>
          </w:p>
        </w:tc>
        <w:tc>
          <w:tcPr>
            <w:tcW w:w="500" w:type="pct"/>
            <w:vAlign w:val="center"/>
          </w:tcPr>
          <w:p w:rsidR="008A0F88" w:rsidRPr="00B17E6F" w:rsidRDefault="008A0F88" w:rsidP="00937D10">
            <w:pPr>
              <w:pStyle w:val="af2"/>
              <w:ind w:firstLineChars="0" w:firstLine="0"/>
            </w:pPr>
            <w:r w:rsidRPr="00B17E6F">
              <w:rPr>
                <w:rFonts w:hint="eastAsia"/>
              </w:rPr>
              <w:t>（</w:t>
            </w:r>
            <w:r w:rsidRPr="00B17E6F">
              <w:rPr>
                <w:rFonts w:hint="eastAsia"/>
              </w:rPr>
              <w:t>2.</w:t>
            </w:r>
            <w:r w:rsidR="002D386A" w:rsidRPr="00B17E6F">
              <w:rPr>
                <w:rFonts w:hint="eastAsia"/>
              </w:rPr>
              <w:t>7</w:t>
            </w:r>
            <w:r w:rsidRPr="00B17E6F">
              <w:rPr>
                <w:rFonts w:hint="eastAsia"/>
              </w:rPr>
              <w:t>）</w:t>
            </w:r>
          </w:p>
        </w:tc>
      </w:tr>
    </w:tbl>
    <w:p w:rsidR="008A0F88" w:rsidRPr="00B17E6F" w:rsidRDefault="002D386A" w:rsidP="002A43E7">
      <w:pPr>
        <w:pStyle w:val="af2"/>
        <w:ind w:firstLine="480"/>
      </w:pPr>
      <w:r w:rsidRPr="00B17E6F">
        <w:rPr>
          <w:rFonts w:hint="eastAsia"/>
        </w:rPr>
        <w:t>其中</w:t>
      </w:r>
      <m:oMath>
        <m:r>
          <w:rPr>
            <w:rFonts w:ascii="Cambria Math" w:hAnsi="Cambria Math"/>
          </w:rPr>
          <m:t>β</m:t>
        </m:r>
      </m:oMath>
      <w:r w:rsidR="00111400">
        <w:rPr>
          <w:rFonts w:hint="eastAsia"/>
        </w:rPr>
        <w:t>为</w:t>
      </w:r>
      <w:r w:rsidRPr="00B17E6F">
        <w:rPr>
          <w:rFonts w:hint="eastAsia"/>
        </w:rPr>
        <w:t>系统因子</w:t>
      </w:r>
      <w:r w:rsidR="00160749">
        <w:rPr>
          <w:rFonts w:hint="eastAsia"/>
        </w:rPr>
        <w:t>，其</w:t>
      </w:r>
      <w:r w:rsidR="00160749" w:rsidRPr="00B17E6F">
        <w:rPr>
          <w:rFonts w:hint="eastAsia"/>
        </w:rPr>
        <w:t>与散斑</w:t>
      </w:r>
      <w:r w:rsidR="00160749">
        <w:rPr>
          <w:rFonts w:hint="eastAsia"/>
        </w:rPr>
        <w:t>尺寸的大小、</w:t>
      </w:r>
      <w:r w:rsidR="00160749" w:rsidRPr="00B17E6F">
        <w:rPr>
          <w:rFonts w:hint="eastAsia"/>
        </w:rPr>
        <w:t>光源相干性</w:t>
      </w:r>
      <w:r w:rsidR="00160749">
        <w:rPr>
          <w:rFonts w:hint="eastAsia"/>
        </w:rPr>
        <w:t>、偏振方向</w:t>
      </w:r>
      <w:r w:rsidR="00160749" w:rsidRPr="00B17E6F">
        <w:rPr>
          <w:rFonts w:hint="eastAsia"/>
        </w:rPr>
        <w:t>等</w:t>
      </w:r>
      <w:r w:rsidR="00160749">
        <w:rPr>
          <w:rFonts w:hint="eastAsia"/>
        </w:rPr>
        <w:t>多个</w:t>
      </w:r>
      <w:r w:rsidR="00160749" w:rsidRPr="00B17E6F">
        <w:rPr>
          <w:rFonts w:hint="eastAsia"/>
        </w:rPr>
        <w:t>系统参数有关</w:t>
      </w:r>
      <w:r w:rsidR="00160749" w:rsidRPr="001279CF">
        <w:rPr>
          <w:rFonts w:hint="eastAsia"/>
          <w:highlight w:val="yellow"/>
          <w:vertAlign w:val="superscript"/>
        </w:rPr>
        <w:t>[3</w:t>
      </w:r>
      <w:r w:rsidR="001279CF" w:rsidRPr="001279CF">
        <w:rPr>
          <w:highlight w:val="yellow"/>
          <w:vertAlign w:val="superscript"/>
        </w:rPr>
        <w:t>5</w:t>
      </w:r>
      <w:r w:rsidR="00160749" w:rsidRPr="001279CF">
        <w:rPr>
          <w:rFonts w:hint="eastAsia"/>
          <w:highlight w:val="yellow"/>
          <w:vertAlign w:val="superscript"/>
        </w:rPr>
        <w:t>]</w:t>
      </w:r>
      <w:r w:rsidRPr="00B17E6F">
        <w:rPr>
          <w:rFonts w:hint="eastAsia"/>
        </w:rPr>
        <w:t>，应有</w:t>
      </w:r>
      <m:oMath>
        <m:r>
          <w:rPr>
            <w:rFonts w:ascii="Cambria Math" w:hAnsi="Cambria Math"/>
          </w:rPr>
          <m:t>β≥1</m:t>
        </m:r>
      </m:oMath>
      <w:r w:rsidRPr="00B17E6F">
        <w:rPr>
          <w:rFonts w:hint="eastAsia"/>
        </w:rPr>
        <w:t>；</w:t>
      </w:r>
      <w:r w:rsidR="00160749">
        <w:rPr>
          <w:rFonts w:hint="eastAsia"/>
        </w:rPr>
        <w:t>在</w:t>
      </w:r>
      <w:r w:rsidRPr="00B17E6F">
        <w:rPr>
          <w:rFonts w:hint="eastAsia"/>
        </w:rPr>
        <w:t>一般分析流速</w:t>
      </w:r>
      <w:r w:rsidR="00160749">
        <w:rPr>
          <w:rFonts w:hint="eastAsia"/>
        </w:rPr>
        <w:t>的相对变化的研究中</w:t>
      </w:r>
      <w:r w:rsidRPr="00B17E6F">
        <w:rPr>
          <w:rFonts w:hint="eastAsia"/>
        </w:rPr>
        <w:t>，</w:t>
      </w:r>
      <w:r w:rsidR="00FB1415">
        <w:rPr>
          <w:rFonts w:hint="eastAsia"/>
        </w:rPr>
        <w:t>为了便于数学</w:t>
      </w:r>
      <w:r w:rsidR="00160749">
        <w:rPr>
          <w:rFonts w:hint="eastAsia"/>
        </w:rPr>
        <w:t>计算和理论分析，</w:t>
      </w:r>
      <m:oMath>
        <m:r>
          <w:rPr>
            <w:rFonts w:ascii="Cambria Math" w:hAnsi="Cambria Math"/>
          </w:rPr>
          <m:t>β</m:t>
        </m:r>
      </m:oMath>
      <w:r w:rsidR="00FB1415">
        <w:rPr>
          <w:rFonts w:hint="eastAsia"/>
        </w:rPr>
        <w:t>常作为常数因子予以</w:t>
      </w:r>
      <w:r w:rsidRPr="00B17E6F">
        <w:rPr>
          <w:rFonts w:hint="eastAsia"/>
        </w:rPr>
        <w:t>忽略或默认为</w:t>
      </w:r>
      <w:r w:rsidR="00385F42" w:rsidRPr="00B17E6F">
        <w:rPr>
          <w:rFonts w:hint="eastAsia"/>
        </w:rPr>
        <w:t>1</w:t>
      </w:r>
      <w:r w:rsidR="00FB1415">
        <w:rPr>
          <w:rFonts w:hint="eastAsia"/>
        </w:rPr>
        <w:t>，这并不影响最终实验结果的</w:t>
      </w:r>
      <w:commentRangeStart w:id="37"/>
      <w:r w:rsidR="00FB1415">
        <w:rPr>
          <w:rFonts w:hint="eastAsia"/>
        </w:rPr>
        <w:t>定性分析</w:t>
      </w:r>
      <w:commentRangeEnd w:id="37"/>
      <w:r w:rsidR="003A7A00">
        <w:rPr>
          <w:rStyle w:val="a9"/>
          <w:rFonts w:asciiTheme="minorHAnsi" w:hAnsiTheme="minorHAnsi"/>
        </w:rPr>
        <w:commentReference w:id="37"/>
      </w:r>
      <w:r w:rsidR="00385F42" w:rsidRPr="00B17E6F">
        <w:rPr>
          <w:rFonts w:hint="eastAsia"/>
        </w:rPr>
        <w:t>。</w:t>
      </w:r>
    </w:p>
    <w:p w:rsidR="00385F42" w:rsidRPr="00111400" w:rsidRDefault="00111400" w:rsidP="002A43E7">
      <w:pPr>
        <w:pStyle w:val="af2"/>
        <w:ind w:firstLine="480"/>
      </w:pPr>
      <w:r>
        <w:rPr>
          <w:rFonts w:hint="eastAsia"/>
        </w:rPr>
        <w:t>不同的散射粒子运动速度的分布模型也不尽相同，相对应的电场自相关函数表达式也不相同。以下为两种典型的速度分布模型和与其对应的电场自相关函数表达式：</w:t>
      </w:r>
      <w:r w:rsidRPr="001279CF">
        <w:rPr>
          <w:rFonts w:hint="eastAsia"/>
          <w:highlight w:val="yellow"/>
          <w:vertAlign w:val="superscript"/>
        </w:rPr>
        <w:t>[</w:t>
      </w:r>
      <w:r w:rsidR="00AF1B8B" w:rsidRPr="001279CF">
        <w:rPr>
          <w:highlight w:val="yellow"/>
          <w:vertAlign w:val="superscript"/>
        </w:rPr>
        <w:t>3</w:t>
      </w:r>
      <w:r w:rsidR="001279CF" w:rsidRPr="001279CF">
        <w:rPr>
          <w:highlight w:val="yellow"/>
          <w:vertAlign w:val="superscript"/>
        </w:rPr>
        <w:t>6</w:t>
      </w:r>
      <w:r w:rsidRPr="001279CF">
        <w:rPr>
          <w:rFonts w:hint="eastAsia"/>
          <w:highlight w:val="yellow"/>
          <w:vertAlign w:val="superscript"/>
        </w:rPr>
        <w:t>]</w:t>
      </w:r>
    </w:p>
    <w:tbl>
      <w:tblPr>
        <w:tblStyle w:val="a6"/>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720"/>
        <w:gridCol w:w="6686"/>
        <w:gridCol w:w="1116"/>
      </w:tblGrid>
      <w:tr w:rsidR="002F6F65" w:rsidRPr="00B17E6F" w:rsidTr="00993525">
        <w:trPr>
          <w:trHeight w:val="861"/>
          <w:jc w:val="center"/>
        </w:trPr>
        <w:tc>
          <w:tcPr>
            <w:tcW w:w="458" w:type="pct"/>
            <w:vAlign w:val="center"/>
          </w:tcPr>
          <w:p w:rsidR="002F6F65" w:rsidRPr="00B17E6F" w:rsidRDefault="002F6F65" w:rsidP="000A18F2">
            <w:pPr>
              <w:pStyle w:val="af2"/>
              <w:ind w:firstLine="480"/>
            </w:pPr>
          </w:p>
        </w:tc>
        <w:tc>
          <w:tcPr>
            <w:tcW w:w="3958" w:type="pct"/>
            <w:vAlign w:val="center"/>
          </w:tcPr>
          <w:p w:rsidR="002F6F65" w:rsidRPr="00B17E6F" w:rsidRDefault="006079A4" w:rsidP="000A18F2">
            <w:pPr>
              <w:pStyle w:val="af2"/>
              <w:spacing w:line="240" w:lineRule="auto"/>
              <w:ind w:firstLine="480"/>
              <w:jc w:val="center"/>
            </w:pPr>
            <m:oMath>
              <m:sSub>
                <m:sSubPr>
                  <m:ctrlPr>
                    <w:rPr>
                      <w:rFonts w:ascii="Cambria Math" w:hAnsi="Cambria Math"/>
                      <w:i/>
                    </w:rPr>
                  </m:ctrlPr>
                </m:sSubPr>
                <m:e>
                  <m:r>
                    <w:rPr>
                      <w:rFonts w:ascii="Cambria Math" w:hAnsi="Cambria Math"/>
                    </w:rPr>
                    <m:t>g</m:t>
                  </m:r>
                </m:e>
                <m:sub>
                  <m:r>
                    <w:rPr>
                      <w:rFonts w:ascii="Cambria Math" w:hAnsi="Cambria Math"/>
                    </w:rPr>
                    <m:t>1</m:t>
                  </m:r>
                </m:sub>
              </m:sSub>
              <m:d>
                <m:dPr>
                  <m:ctrlPr>
                    <w:rPr>
                      <w:rFonts w:ascii="Cambria Math" w:hAnsi="Cambria Math"/>
                      <w:i/>
                    </w:rPr>
                  </m:ctrlPr>
                </m:dPr>
                <m:e>
                  <m:r>
                    <w:rPr>
                      <w:rFonts w:ascii="Cambria Math" w:hAnsi="Cambria Math"/>
                    </w:rPr>
                    <m:t>t</m:t>
                  </m:r>
                </m:e>
              </m:d>
              <m:r>
                <w:rPr>
                  <w:rFonts w:ascii="Cambria Math" w:hAnsi="Cambria Math"/>
                </w:rPr>
                <m:t>=exp⁡(-t/</m:t>
              </m:r>
              <m:sSub>
                <m:sSubPr>
                  <m:ctrlPr>
                    <w:rPr>
                      <w:rFonts w:ascii="Cambria Math" w:hAnsi="Cambria Math"/>
                      <w:i/>
                    </w:rPr>
                  </m:ctrlPr>
                </m:sSubPr>
                <m:e>
                  <m:r>
                    <w:rPr>
                      <w:rFonts w:ascii="Cambria Math" w:hAnsi="Cambria Math"/>
                    </w:rPr>
                    <m:t>τ</m:t>
                  </m:r>
                </m:e>
                <m:sub>
                  <m:r>
                    <w:rPr>
                      <w:rFonts w:ascii="Cambria Math" w:hAnsi="Cambria Math"/>
                    </w:rPr>
                    <m:t>c</m:t>
                  </m:r>
                </m:sub>
              </m:sSub>
              <m:r>
                <w:rPr>
                  <w:rFonts w:ascii="Cambria Math" w:hAnsi="Cambria Math"/>
                </w:rPr>
                <m:t>)</m:t>
              </m:r>
            </m:oMath>
            <w:r w:rsidR="00993525">
              <w:rPr>
                <w:rFonts w:hint="eastAsia"/>
              </w:rPr>
              <w:t>，</w:t>
            </w:r>
            <w:proofErr w:type="gramStart"/>
            <w:r w:rsidR="00993525">
              <w:rPr>
                <w:rFonts w:hint="eastAsia"/>
              </w:rPr>
              <w:t>洛</w:t>
            </w:r>
            <w:proofErr w:type="gramEnd"/>
            <w:r w:rsidR="00993525">
              <w:rPr>
                <w:rFonts w:hint="eastAsia"/>
              </w:rPr>
              <w:t>伦兹模型</w:t>
            </w:r>
          </w:p>
        </w:tc>
        <w:tc>
          <w:tcPr>
            <w:tcW w:w="584" w:type="pct"/>
            <w:vAlign w:val="center"/>
          </w:tcPr>
          <w:p w:rsidR="002F6F65" w:rsidRPr="00B17E6F" w:rsidRDefault="002F6F65" w:rsidP="00937D10">
            <w:pPr>
              <w:pStyle w:val="af2"/>
              <w:ind w:firstLineChars="0" w:firstLine="0"/>
            </w:pPr>
            <w:r w:rsidRPr="00B17E6F">
              <w:rPr>
                <w:rFonts w:hint="eastAsia"/>
              </w:rPr>
              <w:t>（</w:t>
            </w:r>
            <w:r w:rsidRPr="00B17E6F">
              <w:rPr>
                <w:rFonts w:hint="eastAsia"/>
              </w:rPr>
              <w:t>2.8</w:t>
            </w:r>
            <w:r w:rsidR="00993525">
              <w:rPr>
                <w:rFonts w:hint="eastAsia"/>
              </w:rPr>
              <w:t>a</w:t>
            </w:r>
            <w:r w:rsidRPr="00B17E6F">
              <w:rPr>
                <w:rFonts w:hint="eastAsia"/>
              </w:rPr>
              <w:t>）</w:t>
            </w:r>
          </w:p>
        </w:tc>
      </w:tr>
      <w:tr w:rsidR="00993525" w:rsidRPr="00B17E6F" w:rsidTr="00993525">
        <w:tblPrEx>
          <w:jc w:val="left"/>
        </w:tblPrEx>
        <w:trPr>
          <w:trHeight w:val="861"/>
        </w:trPr>
        <w:tc>
          <w:tcPr>
            <w:tcW w:w="458" w:type="pct"/>
          </w:tcPr>
          <w:p w:rsidR="00993525" w:rsidRPr="00B17E6F" w:rsidRDefault="00993525" w:rsidP="000A18F2">
            <w:pPr>
              <w:pStyle w:val="af2"/>
              <w:ind w:firstLine="480"/>
            </w:pPr>
          </w:p>
        </w:tc>
        <w:tc>
          <w:tcPr>
            <w:tcW w:w="3958" w:type="pct"/>
          </w:tcPr>
          <w:p w:rsidR="00993525" w:rsidRPr="00B17E6F" w:rsidRDefault="006079A4" w:rsidP="000A18F2">
            <w:pPr>
              <w:pStyle w:val="af2"/>
              <w:spacing w:line="240" w:lineRule="auto"/>
              <w:ind w:firstLine="480"/>
              <w:jc w:val="center"/>
            </w:pPr>
            <m:oMath>
              <m:sSub>
                <m:sSubPr>
                  <m:ctrlPr>
                    <w:rPr>
                      <w:rFonts w:ascii="Cambria Math" w:hAnsi="Cambria Math"/>
                      <w:i/>
                    </w:rPr>
                  </m:ctrlPr>
                </m:sSubPr>
                <m:e>
                  <m:r>
                    <w:rPr>
                      <w:rFonts w:ascii="Cambria Math" w:hAnsi="Cambria Math"/>
                    </w:rPr>
                    <m:t>g</m:t>
                  </m:r>
                </m:e>
                <m:sub>
                  <m:r>
                    <w:rPr>
                      <w:rFonts w:ascii="Cambria Math" w:hAnsi="Cambria Math"/>
                    </w:rPr>
                    <m:t>1</m:t>
                  </m:r>
                </m:sub>
              </m:sSub>
              <m:d>
                <m:dPr>
                  <m:ctrlPr>
                    <w:rPr>
                      <w:rFonts w:ascii="Cambria Math" w:hAnsi="Cambria Math"/>
                      <w:i/>
                    </w:rPr>
                  </m:ctrlPr>
                </m:dPr>
                <m:e>
                  <m:r>
                    <w:rPr>
                      <w:rFonts w:ascii="Cambria Math" w:hAnsi="Cambria Math"/>
                    </w:rPr>
                    <m:t>t</m:t>
                  </m:r>
                </m:e>
              </m:d>
              <m:r>
                <w:rPr>
                  <w:rFonts w:ascii="Cambria Math" w:hAnsi="Cambria Math"/>
                </w:rPr>
                <m:t>=</m:t>
              </m:r>
              <m:func>
                <m:funcPr>
                  <m:ctrlPr>
                    <w:rPr>
                      <w:rFonts w:ascii="Cambria Math" w:hAnsi="Cambria Math"/>
                      <w:i/>
                    </w:rPr>
                  </m:ctrlPr>
                </m:funcPr>
                <m:fName>
                  <m:r>
                    <w:rPr>
                      <w:rFonts w:ascii="Cambria Math" w:hAnsi="Cambria Math"/>
                    </w:rPr>
                    <m:t>exp</m:t>
                  </m:r>
                </m:fName>
                <m:e>
                  <m:func>
                    <m:funcPr>
                      <m:ctrlPr>
                        <w:rPr>
                          <w:rFonts w:ascii="Cambria Math" w:hAnsi="Cambria Math"/>
                          <w:i/>
                        </w:rPr>
                      </m:ctrlPr>
                    </m:funcPr>
                    <m:fName>
                      <m:r>
                        <w:rPr>
                          <w:rFonts w:ascii="Cambria Math" w:hAnsi="Cambria Math" w:hint="eastAsia"/>
                        </w:rPr>
                        <m:t>(</m:t>
                      </m:r>
                      <m:r>
                        <w:rPr>
                          <w:rFonts w:ascii="Cambria Math" w:hAnsi="Cambria Math"/>
                        </w:rPr>
                        <m:t>-</m:t>
                      </m:r>
                    </m:fName>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t</m:t>
                                  </m:r>
                                </m:num>
                                <m:den>
                                  <m:sSub>
                                    <m:sSubPr>
                                      <m:ctrlPr>
                                        <w:rPr>
                                          <w:rFonts w:ascii="Cambria Math" w:hAnsi="Cambria Math"/>
                                          <w:i/>
                                        </w:rPr>
                                      </m:ctrlPr>
                                    </m:sSubPr>
                                    <m:e>
                                      <m:r>
                                        <w:rPr>
                                          <w:rFonts w:ascii="Cambria Math" w:hAnsi="Cambria Math"/>
                                        </w:rPr>
                                        <m:t>τ</m:t>
                                      </m:r>
                                    </m:e>
                                    <m:sub>
                                      <m:r>
                                        <w:rPr>
                                          <w:rFonts w:ascii="Cambria Math" w:hAnsi="Cambria Math"/>
                                        </w:rPr>
                                        <m:t>c</m:t>
                                      </m:r>
                                    </m:sub>
                                  </m:sSub>
                                </m:den>
                              </m:f>
                            </m:e>
                          </m:d>
                        </m:e>
                        <m:sup>
                          <m:r>
                            <w:rPr>
                              <w:rFonts w:ascii="Cambria Math" w:hAnsi="Cambria Math"/>
                            </w:rPr>
                            <m:t>2</m:t>
                          </m:r>
                        </m:sup>
                      </m:sSup>
                    </m:e>
                  </m:func>
                </m:e>
              </m:func>
              <m:r>
                <w:rPr>
                  <w:rFonts w:ascii="Cambria Math" w:hAnsi="Cambria Math"/>
                </w:rPr>
                <m:t>)</m:t>
              </m:r>
            </m:oMath>
            <w:r w:rsidR="00993525">
              <w:rPr>
                <w:rFonts w:hint="eastAsia"/>
              </w:rPr>
              <w:t>，高斯模型</w:t>
            </w:r>
          </w:p>
        </w:tc>
        <w:tc>
          <w:tcPr>
            <w:tcW w:w="584" w:type="pct"/>
          </w:tcPr>
          <w:p w:rsidR="00993525" w:rsidRPr="00B17E6F" w:rsidRDefault="00993525" w:rsidP="00937D10">
            <w:pPr>
              <w:pStyle w:val="af2"/>
              <w:ind w:firstLineChars="0" w:firstLine="0"/>
            </w:pPr>
            <w:r w:rsidRPr="00B17E6F">
              <w:rPr>
                <w:rFonts w:hint="eastAsia"/>
              </w:rPr>
              <w:t>（</w:t>
            </w:r>
            <w:r w:rsidRPr="00B17E6F">
              <w:rPr>
                <w:rFonts w:hint="eastAsia"/>
              </w:rPr>
              <w:t>2.8</w:t>
            </w:r>
            <w:r>
              <w:t>b</w:t>
            </w:r>
            <w:r w:rsidRPr="00B17E6F">
              <w:rPr>
                <w:rFonts w:hint="eastAsia"/>
              </w:rPr>
              <w:t>）</w:t>
            </w:r>
          </w:p>
        </w:tc>
      </w:tr>
    </w:tbl>
    <w:p w:rsidR="00993525" w:rsidRDefault="00993525" w:rsidP="002A43E7">
      <w:pPr>
        <w:pStyle w:val="af2"/>
        <w:ind w:firstLine="480"/>
      </w:pPr>
      <w:r>
        <w:rPr>
          <w:rFonts w:hint="eastAsia"/>
        </w:rPr>
        <w:t>其中</w:t>
      </w:r>
      <m:oMath>
        <m:sSub>
          <m:sSubPr>
            <m:ctrlPr>
              <w:rPr>
                <w:rFonts w:ascii="Cambria Math" w:hAnsi="Cambria Math"/>
              </w:rPr>
            </m:ctrlPr>
          </m:sSubPr>
          <m:e>
            <m:r>
              <w:rPr>
                <w:rFonts w:ascii="Cambria Math" w:hAnsi="Cambria Math"/>
              </w:rPr>
              <m:t>τ</m:t>
            </m:r>
          </m:e>
          <m:sub>
            <m:r>
              <w:rPr>
                <w:rFonts w:ascii="Cambria Math" w:hAnsi="Cambria Math"/>
              </w:rPr>
              <m:t>c</m:t>
            </m:r>
          </m:sub>
        </m:sSub>
      </m:oMath>
      <w:r>
        <w:rPr>
          <w:rFonts w:hint="eastAsia"/>
        </w:rPr>
        <w:t>为光强波动的自相关时间</w:t>
      </w:r>
      <w:r w:rsidR="00B04B32">
        <w:rPr>
          <w:rFonts w:hint="eastAsia"/>
        </w:rPr>
        <w:t>，反映了散射粒子速度的大小。</w:t>
      </w:r>
      <m:oMath>
        <m:sSub>
          <m:sSubPr>
            <m:ctrlPr>
              <w:rPr>
                <w:rFonts w:ascii="Cambria Math" w:hAnsi="Cambria Math"/>
              </w:rPr>
            </m:ctrlPr>
          </m:sSubPr>
          <m:e>
            <m:r>
              <w:rPr>
                <w:rFonts w:ascii="Cambria Math" w:hAnsi="Cambria Math"/>
              </w:rPr>
              <m:t>τ</m:t>
            </m:r>
          </m:e>
          <m:sub>
            <m:r>
              <w:rPr>
                <w:rFonts w:ascii="Cambria Math" w:hAnsi="Cambria Math"/>
              </w:rPr>
              <m:t>c</m:t>
            </m:r>
          </m:sub>
        </m:sSub>
      </m:oMath>
      <w:r w:rsidR="00B04B32">
        <w:rPr>
          <w:rFonts w:hint="eastAsia"/>
        </w:rPr>
        <w:t>越大，速度越小，反之，则越大。</w:t>
      </w:r>
    </w:p>
    <w:p w:rsidR="002F6F65" w:rsidRPr="00B17E6F" w:rsidRDefault="00993525" w:rsidP="002A43E7">
      <w:pPr>
        <w:pStyle w:val="af2"/>
        <w:ind w:firstLine="480"/>
      </w:pPr>
      <w:r>
        <w:rPr>
          <w:rFonts w:hint="eastAsia"/>
        </w:rPr>
        <w:t>分别</w:t>
      </w:r>
      <w:r w:rsidR="002F6F65" w:rsidRPr="00B17E6F">
        <w:rPr>
          <w:rFonts w:hint="eastAsia"/>
        </w:rPr>
        <w:t>将公式</w:t>
      </w:r>
      <w:r w:rsidR="002F6F65" w:rsidRPr="00B17E6F">
        <w:rPr>
          <w:rFonts w:hint="eastAsia"/>
        </w:rPr>
        <w:t>(2.8</w:t>
      </w:r>
      <w:r>
        <w:t>a</w:t>
      </w:r>
      <w:r w:rsidR="002F6F65" w:rsidRPr="00B17E6F">
        <w:rPr>
          <w:rFonts w:hint="eastAsia"/>
        </w:rPr>
        <w:t>)</w:t>
      </w:r>
      <w:r>
        <w:rPr>
          <w:rFonts w:hint="eastAsia"/>
        </w:rPr>
        <w:t>和</w:t>
      </w:r>
      <w:r>
        <w:rPr>
          <w:rFonts w:hint="eastAsia"/>
        </w:rPr>
        <w:t>(</w:t>
      </w:r>
      <w:r>
        <w:t>2.8b</w:t>
      </w:r>
      <w:r>
        <w:rPr>
          <w:rFonts w:hint="eastAsia"/>
        </w:rPr>
        <w:t>)</w:t>
      </w:r>
      <w:r w:rsidR="002F6F65" w:rsidRPr="00B17E6F">
        <w:rPr>
          <w:rFonts w:hint="eastAsia"/>
        </w:rPr>
        <w:t>带入</w:t>
      </w:r>
      <w:r w:rsidR="002F6F65" w:rsidRPr="00B17E6F">
        <w:rPr>
          <w:rFonts w:hint="eastAsia"/>
        </w:rPr>
        <w:t>(2.7)</w:t>
      </w:r>
      <w:r w:rsidR="002F6F65" w:rsidRPr="00B17E6F">
        <w:rPr>
          <w:rFonts w:hint="eastAsia"/>
        </w:rPr>
        <w:t>中，则可得到</w:t>
      </w:r>
      <w:commentRangeStart w:id="38"/>
      <w:r w:rsidR="001C00F9">
        <w:rPr>
          <w:rFonts w:hint="eastAsia"/>
        </w:rPr>
        <w:t>散斑衬比度</w:t>
      </w:r>
      <w:commentRangeEnd w:id="38"/>
      <w:r w:rsidR="000418FC">
        <w:rPr>
          <w:rStyle w:val="a9"/>
          <w:rFonts w:asciiTheme="minorHAnsi" w:hAnsiTheme="minorHAnsi"/>
        </w:rPr>
        <w:commentReference w:id="38"/>
      </w:r>
      <w:commentRangeStart w:id="39"/>
      <w:r w:rsidR="001C00F9">
        <w:rPr>
          <w:rFonts w:hint="eastAsia"/>
        </w:rPr>
        <w:t>K</w:t>
      </w:r>
      <w:commentRangeEnd w:id="39"/>
      <w:r w:rsidR="00AF255A">
        <w:rPr>
          <w:rStyle w:val="a9"/>
          <w:rFonts w:asciiTheme="minorHAnsi" w:hAnsiTheme="minorHAnsi"/>
        </w:rPr>
        <w:commentReference w:id="39"/>
      </w:r>
      <w:r>
        <w:rPr>
          <w:rFonts w:hint="eastAsia"/>
        </w:rPr>
        <w:t>与电场</w:t>
      </w:r>
      <w:r w:rsidR="001C00F9">
        <w:rPr>
          <w:rFonts w:hint="eastAsia"/>
        </w:rPr>
        <w:t>自相关函数的关系式，</w:t>
      </w:r>
      <w:r w:rsidR="002F6F65" w:rsidRPr="00B17E6F">
        <w:rPr>
          <w:rFonts w:hint="eastAsia"/>
        </w:rPr>
        <w:t>如公式</w:t>
      </w:r>
      <w:r w:rsidR="002F6F65" w:rsidRPr="00B17E6F">
        <w:rPr>
          <w:rFonts w:hint="eastAsia"/>
        </w:rPr>
        <w:t>(</w:t>
      </w:r>
      <w:r w:rsidR="0065059B" w:rsidRPr="00B17E6F">
        <w:rPr>
          <w:rFonts w:hint="eastAsia"/>
        </w:rPr>
        <w:t>2</w:t>
      </w:r>
      <w:r w:rsidR="002F6F65" w:rsidRPr="00B17E6F">
        <w:rPr>
          <w:rFonts w:hint="eastAsia"/>
        </w:rPr>
        <w:t>.9</w:t>
      </w:r>
      <w:r>
        <w:t>a</w:t>
      </w:r>
      <w:r w:rsidR="002F6F65" w:rsidRPr="00B17E6F">
        <w:rPr>
          <w:rFonts w:hint="eastAsia"/>
        </w:rPr>
        <w:t>)</w:t>
      </w:r>
      <w:r>
        <w:rPr>
          <w:rFonts w:hint="eastAsia"/>
        </w:rPr>
        <w:t>和</w:t>
      </w:r>
      <w:r>
        <w:rPr>
          <w:rFonts w:hint="eastAsia"/>
        </w:rPr>
        <w:t>(</w:t>
      </w:r>
      <w:r>
        <w:t>2.9b</w:t>
      </w:r>
      <w:r>
        <w:rPr>
          <w:rFonts w:hint="eastAsia"/>
        </w:rPr>
        <w:t>)</w:t>
      </w:r>
      <w:r w:rsidR="001C00F9">
        <w:rPr>
          <w:rFonts w:hint="eastAsia"/>
        </w:rPr>
        <w:t>所示</w:t>
      </w:r>
    </w:p>
    <w:tbl>
      <w:tblPr>
        <w:tblStyle w:val="a6"/>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720"/>
        <w:gridCol w:w="6686"/>
        <w:gridCol w:w="1116"/>
      </w:tblGrid>
      <w:tr w:rsidR="00993525" w:rsidRPr="00B17E6F" w:rsidTr="00993525">
        <w:trPr>
          <w:trHeight w:val="861"/>
          <w:jc w:val="center"/>
        </w:trPr>
        <w:tc>
          <w:tcPr>
            <w:tcW w:w="458" w:type="pct"/>
            <w:vAlign w:val="center"/>
          </w:tcPr>
          <w:p w:rsidR="00993525" w:rsidRPr="00B17E6F" w:rsidRDefault="00993525" w:rsidP="000A18F2">
            <w:pPr>
              <w:pStyle w:val="af2"/>
              <w:spacing w:line="240" w:lineRule="auto"/>
              <w:ind w:firstLine="480"/>
            </w:pPr>
          </w:p>
        </w:tc>
        <w:tc>
          <w:tcPr>
            <w:tcW w:w="3958" w:type="pct"/>
            <w:vAlign w:val="center"/>
          </w:tcPr>
          <w:p w:rsidR="00993525" w:rsidRPr="003A2E24" w:rsidRDefault="003A2E24" w:rsidP="000A18F2">
            <w:pPr>
              <w:pStyle w:val="af2"/>
              <w:spacing w:line="240" w:lineRule="auto"/>
              <w:ind w:firstLine="480"/>
              <w:rPr>
                <w:i/>
              </w:rPr>
            </w:pPr>
            <m:oMathPara>
              <m:oMath>
                <m:r>
                  <w:rPr>
                    <w:rFonts w:ascii="Cambria Math" w:hAnsi="Cambria Math"/>
                  </w:rPr>
                  <m:t>K=</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β</m:t>
                        </m:r>
                        <m:f>
                          <m:fPr>
                            <m:ctrlPr>
                              <w:rPr>
                                <w:rFonts w:ascii="Cambria Math" w:hAnsi="Cambria Math"/>
                                <w:i/>
                              </w:rPr>
                            </m:ctrlPr>
                          </m:fPr>
                          <m:num>
                            <m:func>
                              <m:funcPr>
                                <m:ctrlPr>
                                  <w:rPr>
                                    <w:rFonts w:ascii="Cambria Math" w:hAnsi="Cambria Math"/>
                                    <w:i/>
                                  </w:rPr>
                                </m:ctrlPr>
                              </m:funcPr>
                              <m:fName>
                                <m:r>
                                  <w:rPr>
                                    <w:rFonts w:ascii="Cambria Math" w:hAnsi="Cambria Math"/>
                                  </w:rPr>
                                  <m:t>exp</m:t>
                                </m:r>
                              </m:fName>
                              <m:e>
                                <m:d>
                                  <m:dPr>
                                    <m:ctrlPr>
                                      <w:rPr>
                                        <w:rFonts w:ascii="Cambria Math" w:hAnsi="Cambria Math"/>
                                        <w:i/>
                                      </w:rPr>
                                    </m:ctrlPr>
                                  </m:dPr>
                                  <m:e>
                                    <m:r>
                                      <w:rPr>
                                        <w:rFonts w:ascii="Cambria Math" w:hAnsi="Cambria Math"/>
                                      </w:rPr>
                                      <m:t>-2x</m:t>
                                    </m:r>
                                  </m:e>
                                </m:d>
                              </m:e>
                            </m:func>
                            <m:r>
                              <w:rPr>
                                <w:rFonts w:ascii="Cambria Math" w:hAnsi="Cambria Math"/>
                              </w:rPr>
                              <m:t>+2x-1</m:t>
                            </m:r>
                          </m:num>
                          <m:den>
                            <m:r>
                              <w:rPr>
                                <w:rFonts w:ascii="Cambria Math" w:hAnsi="Cambria Math"/>
                              </w:rPr>
                              <m:t>2</m:t>
                            </m:r>
                            <m:sSup>
                              <m:sSupPr>
                                <m:ctrlPr>
                                  <w:rPr>
                                    <w:rFonts w:ascii="Cambria Math" w:hAnsi="Cambria Math"/>
                                    <w:i/>
                                  </w:rPr>
                                </m:ctrlPr>
                              </m:sSupPr>
                              <m:e>
                                <m:r>
                                  <w:rPr>
                                    <w:rFonts w:ascii="Cambria Math" w:hAnsi="Cambria Math"/>
                                  </w:rPr>
                                  <m:t>x</m:t>
                                </m:r>
                              </m:e>
                              <m:sup>
                                <m:r>
                                  <w:rPr>
                                    <w:rFonts w:ascii="Cambria Math" w:hAnsi="Cambria Math"/>
                                  </w:rPr>
                                  <m:t>2</m:t>
                                </m:r>
                              </m:sup>
                            </m:sSup>
                          </m:den>
                        </m:f>
                      </m:e>
                    </m:d>
                  </m:e>
                  <m:sup>
                    <m:r>
                      <w:rPr>
                        <w:rFonts w:ascii="Cambria Math" w:hAnsi="Cambria Math"/>
                      </w:rPr>
                      <m:t>0.5</m:t>
                    </m:r>
                  </m:sup>
                </m:sSup>
              </m:oMath>
            </m:oMathPara>
          </w:p>
        </w:tc>
        <w:tc>
          <w:tcPr>
            <w:tcW w:w="584" w:type="pct"/>
            <w:vAlign w:val="center"/>
          </w:tcPr>
          <w:p w:rsidR="00993525" w:rsidRPr="00B17E6F" w:rsidRDefault="00993525" w:rsidP="00937D10">
            <w:pPr>
              <w:pStyle w:val="af2"/>
              <w:spacing w:line="240" w:lineRule="auto"/>
              <w:ind w:firstLineChars="0" w:firstLine="0"/>
            </w:pPr>
            <w:r w:rsidRPr="00B17E6F">
              <w:rPr>
                <w:rFonts w:hint="eastAsia"/>
              </w:rPr>
              <w:t>（</w:t>
            </w:r>
            <w:r w:rsidRPr="00B17E6F">
              <w:rPr>
                <w:rFonts w:hint="eastAsia"/>
              </w:rPr>
              <w:t>2.9</w:t>
            </w:r>
            <w:r>
              <w:t>a</w:t>
            </w:r>
            <w:r w:rsidRPr="00B17E6F">
              <w:rPr>
                <w:rFonts w:hint="eastAsia"/>
              </w:rPr>
              <w:t>）</w:t>
            </w:r>
          </w:p>
        </w:tc>
      </w:tr>
      <w:tr w:rsidR="002F6F65" w:rsidRPr="00B17E6F" w:rsidTr="00993525">
        <w:trPr>
          <w:trHeight w:val="861"/>
          <w:jc w:val="center"/>
        </w:trPr>
        <w:tc>
          <w:tcPr>
            <w:tcW w:w="458" w:type="pct"/>
            <w:vAlign w:val="center"/>
          </w:tcPr>
          <w:p w:rsidR="002F6F65" w:rsidRPr="00B17E6F" w:rsidRDefault="002F6F65" w:rsidP="000A18F2">
            <w:pPr>
              <w:pStyle w:val="af2"/>
              <w:spacing w:line="240" w:lineRule="auto"/>
              <w:ind w:firstLine="480"/>
            </w:pPr>
          </w:p>
        </w:tc>
        <w:tc>
          <w:tcPr>
            <w:tcW w:w="3958" w:type="pct"/>
            <w:vAlign w:val="center"/>
          </w:tcPr>
          <w:p w:rsidR="002F6F65" w:rsidRPr="003A2E24" w:rsidRDefault="003A2E24" w:rsidP="000A18F2">
            <w:pPr>
              <w:pStyle w:val="af2"/>
              <w:spacing w:line="240" w:lineRule="auto"/>
              <w:ind w:firstLine="480"/>
              <w:rPr>
                <w:i/>
              </w:rPr>
            </w:pPr>
            <m:oMathPara>
              <m:oMath>
                <m:r>
                  <w:rPr>
                    <w:rFonts w:ascii="Cambria Math" w:hAnsi="Cambria Math"/>
                  </w:rPr>
                  <m:t>K=</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β</m:t>
                        </m:r>
                        <m:f>
                          <m:fPr>
                            <m:ctrlPr>
                              <w:rPr>
                                <w:rFonts w:ascii="Cambria Math" w:hAnsi="Cambria Math"/>
                                <w:i/>
                              </w:rPr>
                            </m:ctrlPr>
                          </m:fPr>
                          <m:num>
                            <m:d>
                              <m:dPr>
                                <m:ctrlPr>
                                  <w:rPr>
                                    <w:rFonts w:ascii="Cambria Math" w:hAnsi="Cambria Math"/>
                                    <w:i/>
                                  </w:rPr>
                                </m:ctrlPr>
                              </m:dPr>
                              <m:e>
                                <m:func>
                                  <m:funcPr>
                                    <m:ctrlPr>
                                      <w:rPr>
                                        <w:rFonts w:ascii="Cambria Math" w:hAnsi="Cambria Math"/>
                                        <w:i/>
                                      </w:rPr>
                                    </m:ctrlPr>
                                  </m:funcPr>
                                  <m:fName>
                                    <m:r>
                                      <w:rPr>
                                        <w:rFonts w:ascii="Cambria Math" w:hAnsi="Cambria Math"/>
                                      </w:rPr>
                                      <m:t>exp</m:t>
                                    </m:r>
                                  </m:fName>
                                  <m:e>
                                    <m:d>
                                      <m:dPr>
                                        <m:ctrlPr>
                                          <w:rPr>
                                            <w:rFonts w:ascii="Cambria Math" w:hAnsi="Cambria Math"/>
                                            <w:i/>
                                          </w:rPr>
                                        </m:ctrlPr>
                                      </m:dPr>
                                      <m:e>
                                        <m:r>
                                          <w:rPr>
                                            <w:rFonts w:ascii="Cambria Math" w:hAnsi="Cambria Math"/>
                                          </w:rPr>
                                          <m:t>-2</m:t>
                                        </m:r>
                                        <m:sSup>
                                          <m:sSupPr>
                                            <m:ctrlPr>
                                              <w:rPr>
                                                <w:rFonts w:ascii="Cambria Math" w:hAnsi="Cambria Math"/>
                                                <w:i/>
                                              </w:rPr>
                                            </m:ctrlPr>
                                          </m:sSupPr>
                                          <m:e>
                                            <m:r>
                                              <w:rPr>
                                                <w:rFonts w:ascii="Cambria Math" w:hAnsi="Cambria Math"/>
                                              </w:rPr>
                                              <m:t>x</m:t>
                                            </m:r>
                                          </m:e>
                                          <m:sup>
                                            <m:r>
                                              <w:rPr>
                                                <w:rFonts w:ascii="Cambria Math" w:hAnsi="Cambria Math"/>
                                              </w:rPr>
                                              <m:t>2</m:t>
                                            </m:r>
                                          </m:sup>
                                        </m:sSup>
                                      </m:e>
                                    </m:d>
                                  </m:e>
                                </m:func>
                                <m:r>
                                  <w:rPr>
                                    <w:rFonts w:ascii="Cambria Math" w:eastAsia="微软雅黑" w:hAnsi="Cambria Math" w:cs="微软雅黑" w:hint="eastAsia"/>
                                  </w:rPr>
                                  <m:t>-</m:t>
                                </m:r>
                                <m:r>
                                  <w:rPr>
                                    <w:rFonts w:ascii="Cambria Math" w:hAnsi="Cambria Math"/>
                                  </w:rPr>
                                  <m:t>1</m:t>
                                </m:r>
                              </m:e>
                            </m:d>
                            <m:r>
                              <w:rPr>
                                <w:rFonts w:ascii="Cambria Math" w:hAnsi="Cambria Math"/>
                              </w:rPr>
                              <m:t>+</m:t>
                            </m:r>
                            <m:rad>
                              <m:radPr>
                                <m:degHide m:val="on"/>
                                <m:ctrlPr>
                                  <w:rPr>
                                    <w:rFonts w:ascii="Cambria Math" w:hAnsi="Cambria Math"/>
                                    <w:i/>
                                  </w:rPr>
                                </m:ctrlPr>
                              </m:radPr>
                              <m:deg/>
                              <m:e>
                                <m:r>
                                  <w:rPr>
                                    <w:rFonts w:ascii="Cambria Math" w:hAnsi="Cambria Math"/>
                                  </w:rPr>
                                  <m:t>2π</m:t>
                                </m:r>
                              </m:e>
                            </m:rad>
                            <m:r>
                              <w:rPr>
                                <w:rFonts w:ascii="Cambria Math" w:hAnsi="Cambria Math"/>
                              </w:rPr>
                              <m:t>xerf(</m:t>
                            </m:r>
                            <m:rad>
                              <m:radPr>
                                <m:degHide m:val="on"/>
                                <m:ctrlPr>
                                  <w:rPr>
                                    <w:rFonts w:ascii="Cambria Math" w:hAnsi="Cambria Math"/>
                                    <w:i/>
                                  </w:rPr>
                                </m:ctrlPr>
                              </m:radPr>
                              <m:deg/>
                              <m:e>
                                <m:r>
                                  <w:rPr>
                                    <w:rFonts w:ascii="Cambria Math" w:hAnsi="Cambria Math"/>
                                  </w:rPr>
                                  <m:t>2</m:t>
                                </m:r>
                              </m:e>
                            </m:rad>
                            <m:r>
                              <w:rPr>
                                <w:rFonts w:ascii="Cambria Math" w:hAnsi="Cambria Math"/>
                              </w:rPr>
                              <m:t>x)</m:t>
                            </m:r>
                          </m:num>
                          <m:den>
                            <m:r>
                              <w:rPr>
                                <w:rFonts w:ascii="Cambria Math" w:hAnsi="Cambria Math"/>
                              </w:rPr>
                              <m:t>2</m:t>
                            </m:r>
                            <m:sSup>
                              <m:sSupPr>
                                <m:ctrlPr>
                                  <w:rPr>
                                    <w:rFonts w:ascii="Cambria Math" w:hAnsi="Cambria Math"/>
                                    <w:i/>
                                  </w:rPr>
                                </m:ctrlPr>
                              </m:sSupPr>
                              <m:e>
                                <m:r>
                                  <w:rPr>
                                    <w:rFonts w:ascii="Cambria Math" w:hAnsi="Cambria Math"/>
                                  </w:rPr>
                                  <m:t>x</m:t>
                                </m:r>
                              </m:e>
                              <m:sup>
                                <m:r>
                                  <w:rPr>
                                    <w:rFonts w:ascii="Cambria Math" w:hAnsi="Cambria Math"/>
                                  </w:rPr>
                                  <m:t>2</m:t>
                                </m:r>
                              </m:sup>
                            </m:sSup>
                          </m:den>
                        </m:f>
                      </m:e>
                    </m:d>
                  </m:e>
                  <m:sup>
                    <m:r>
                      <w:rPr>
                        <w:rFonts w:ascii="Cambria Math" w:hAnsi="Cambria Math"/>
                      </w:rPr>
                      <m:t>0.5</m:t>
                    </m:r>
                  </m:sup>
                </m:sSup>
              </m:oMath>
            </m:oMathPara>
          </w:p>
        </w:tc>
        <w:tc>
          <w:tcPr>
            <w:tcW w:w="584" w:type="pct"/>
            <w:vAlign w:val="center"/>
          </w:tcPr>
          <w:p w:rsidR="002F6F65" w:rsidRPr="00B17E6F" w:rsidRDefault="002F6F65" w:rsidP="00937D10">
            <w:pPr>
              <w:pStyle w:val="af2"/>
              <w:spacing w:line="240" w:lineRule="auto"/>
              <w:ind w:firstLineChars="0" w:firstLine="0"/>
            </w:pPr>
            <w:r w:rsidRPr="00B17E6F">
              <w:rPr>
                <w:rFonts w:hint="eastAsia"/>
              </w:rPr>
              <w:t>（</w:t>
            </w:r>
            <w:r w:rsidRPr="00B17E6F">
              <w:rPr>
                <w:rFonts w:hint="eastAsia"/>
              </w:rPr>
              <w:t>2.9</w:t>
            </w:r>
            <w:r w:rsidR="00993525">
              <w:t>b</w:t>
            </w:r>
            <w:r w:rsidRPr="00B17E6F">
              <w:rPr>
                <w:rFonts w:hint="eastAsia"/>
              </w:rPr>
              <w:t>）</w:t>
            </w:r>
          </w:p>
        </w:tc>
      </w:tr>
    </w:tbl>
    <w:p w:rsidR="00B04B32" w:rsidRDefault="002F6F65" w:rsidP="002A43E7">
      <w:pPr>
        <w:pStyle w:val="af2"/>
        <w:ind w:firstLine="480"/>
      </w:pPr>
      <w:r w:rsidRPr="00B17E6F">
        <w:rPr>
          <w:rFonts w:hint="eastAsia"/>
        </w:rPr>
        <w:t>其中</w:t>
      </w:r>
      <m:oMath>
        <m:r>
          <w:rPr>
            <w:rFonts w:ascii="Cambria Math" w:hAnsi="Cambria Math"/>
          </w:rPr>
          <m:t>x=T/</m:t>
        </m:r>
        <m:sSub>
          <m:sSubPr>
            <m:ctrlPr>
              <w:rPr>
                <w:rFonts w:ascii="Cambria Math" w:hAnsi="Cambria Math"/>
                <w:i/>
              </w:rPr>
            </m:ctrlPr>
          </m:sSubPr>
          <m:e>
            <m:r>
              <w:rPr>
                <w:rFonts w:ascii="Cambria Math" w:hAnsi="Cambria Math"/>
              </w:rPr>
              <m:t>τ</m:t>
            </m:r>
          </m:e>
          <m:sub>
            <m:r>
              <w:rPr>
                <w:rFonts w:ascii="Cambria Math" w:hAnsi="Cambria Math"/>
              </w:rPr>
              <m:t>c</m:t>
            </m:r>
          </m:sub>
        </m:sSub>
      </m:oMath>
      <w:r w:rsidR="00EB420A" w:rsidRPr="00B17E6F">
        <w:rPr>
          <w:rFonts w:hint="eastAsia"/>
        </w:rPr>
        <w:t>,</w:t>
      </w:r>
      <m:oMath>
        <m:r>
          <w:rPr>
            <w:rFonts w:ascii="Cambria Math" w:hAnsi="Cambria Math"/>
          </w:rPr>
          <m:t>T</m:t>
        </m:r>
      </m:oMath>
      <w:r w:rsidR="00EB420A" w:rsidRPr="00B17E6F">
        <w:rPr>
          <w:rFonts w:hint="eastAsia"/>
        </w:rPr>
        <w:t>为图像采集设备的积分时间，即</w:t>
      </w:r>
      <w:r w:rsidR="00EB420A" w:rsidRPr="00B17E6F">
        <w:rPr>
          <w:rFonts w:hint="eastAsia"/>
        </w:rPr>
        <w:t>CCD</w:t>
      </w:r>
      <w:r w:rsidR="00EB420A" w:rsidRPr="00B17E6F">
        <w:rPr>
          <w:rFonts w:hint="eastAsia"/>
        </w:rPr>
        <w:t>相机曝光时间</w:t>
      </w:r>
      <w:r w:rsidR="00B04B32">
        <w:rPr>
          <w:rFonts w:hint="eastAsia"/>
        </w:rPr>
        <w:t>，</w:t>
      </w:r>
      <w:r w:rsidR="00B04B32" w:rsidRPr="00B04B32">
        <w:rPr>
          <w:rFonts w:hint="eastAsia"/>
          <w:i/>
        </w:rPr>
        <w:t>erf</w:t>
      </w:r>
      <w:r w:rsidR="00B04B32">
        <w:rPr>
          <w:rFonts w:hint="eastAsia"/>
        </w:rPr>
        <w:t>为标准误差函数</w:t>
      </w:r>
      <w:r w:rsidR="00EB420A" w:rsidRPr="00B17E6F">
        <w:rPr>
          <w:rFonts w:hint="eastAsia"/>
        </w:rPr>
        <w:t>。</w:t>
      </w:r>
    </w:p>
    <w:p w:rsidR="002F6F65" w:rsidRDefault="00B04B32" w:rsidP="000A18F2">
      <w:pPr>
        <w:pStyle w:val="af2"/>
        <w:ind w:firstLine="480"/>
      </w:pPr>
      <w:r>
        <w:rPr>
          <w:rFonts w:hint="eastAsia"/>
        </w:rPr>
        <w:t>生物组织中散射粒子的运动状态是非常复杂的，比如血细胞在血管中的运动过程不仅仅是定向运动，</w:t>
      </w:r>
      <w:r w:rsidR="003C35C8">
        <w:rPr>
          <w:rFonts w:hint="eastAsia"/>
        </w:rPr>
        <w:t>细胞自身还会发生变形和转动，</w:t>
      </w:r>
      <w:r>
        <w:rPr>
          <w:rFonts w:hint="eastAsia"/>
        </w:rPr>
        <w:t>因此很难得到去相关时间</w:t>
      </w:r>
      <m:oMath>
        <m:sSub>
          <m:sSubPr>
            <m:ctrlPr>
              <w:rPr>
                <w:rFonts w:ascii="Cambria Math" w:hAnsi="Cambria Math"/>
              </w:rPr>
            </m:ctrlPr>
          </m:sSubPr>
          <m:e>
            <m:r>
              <w:rPr>
                <w:rFonts w:ascii="Cambria Math" w:hAnsi="Cambria Math"/>
              </w:rPr>
              <m:t>τ</m:t>
            </m:r>
          </m:e>
          <m:sub>
            <m:r>
              <w:rPr>
                <w:rFonts w:ascii="Cambria Math" w:hAnsi="Cambria Math"/>
              </w:rPr>
              <m:t>c</m:t>
            </m:r>
          </m:sub>
        </m:sSub>
      </m:oMath>
      <w:r>
        <w:rPr>
          <w:rFonts w:hint="eastAsia"/>
        </w:rPr>
        <w:t>与血细胞运动速度的准确关系式，通常认为</w:t>
      </w:r>
      <m:oMath>
        <m:sSub>
          <m:sSubPr>
            <m:ctrlPr>
              <w:rPr>
                <w:rFonts w:ascii="Cambria Math" w:hAnsi="Cambria Math"/>
              </w:rPr>
            </m:ctrlPr>
          </m:sSubPr>
          <m:e>
            <m:r>
              <w:rPr>
                <w:rFonts w:ascii="Cambria Math" w:hAnsi="Cambria Math"/>
              </w:rPr>
              <m:t>τ</m:t>
            </m:r>
          </m:e>
          <m:sub>
            <m:r>
              <w:rPr>
                <w:rFonts w:ascii="Cambria Math" w:hAnsi="Cambria Math"/>
              </w:rPr>
              <m:t>c</m:t>
            </m:r>
          </m:sub>
        </m:sSub>
        <m:r>
          <w:rPr>
            <w:rFonts w:ascii="Cambria Math" w:hAnsi="Cambria Math"/>
          </w:rPr>
          <m:t>∝1/v</m:t>
        </m:r>
      </m:oMath>
      <w:r w:rsidRPr="001279CF">
        <w:rPr>
          <w:rFonts w:hint="eastAsia"/>
          <w:highlight w:val="yellow"/>
          <w:vertAlign w:val="superscript"/>
        </w:rPr>
        <w:t>[</w:t>
      </w:r>
      <w:r w:rsidR="00AF1B8B" w:rsidRPr="001279CF">
        <w:rPr>
          <w:highlight w:val="yellow"/>
          <w:vertAlign w:val="superscript"/>
        </w:rPr>
        <w:t>3</w:t>
      </w:r>
      <w:r w:rsidR="001279CF" w:rsidRPr="001279CF">
        <w:rPr>
          <w:highlight w:val="yellow"/>
          <w:vertAlign w:val="superscript"/>
        </w:rPr>
        <w:t>7</w:t>
      </w:r>
      <w:r w:rsidRPr="001279CF">
        <w:rPr>
          <w:rFonts w:hint="eastAsia"/>
          <w:highlight w:val="yellow"/>
          <w:vertAlign w:val="superscript"/>
        </w:rPr>
        <w:t>]</w:t>
      </w:r>
      <w:r w:rsidRPr="003C35C8">
        <w:rPr>
          <w:rFonts w:hint="eastAsia"/>
        </w:rPr>
        <w:t>。</w:t>
      </w:r>
      <w:del w:id="40" w:author="fyp" w:date="2017-09-12T22:07:00Z">
        <w:r w:rsidR="003C35C8" w:rsidDel="0076162A">
          <w:rPr>
            <w:rFonts w:hint="eastAsia"/>
          </w:rPr>
          <w:delText>以目前的技术，</w:delText>
        </w:r>
      </w:del>
      <w:ins w:id="41" w:author="fyp" w:date="2017-09-12T22:07:00Z">
        <w:r w:rsidR="0076162A">
          <w:rPr>
            <w:rFonts w:hint="eastAsia"/>
          </w:rPr>
          <w:t>目前</w:t>
        </w:r>
      </w:ins>
      <w:r w:rsidR="003C35C8">
        <w:rPr>
          <w:rFonts w:hint="eastAsia"/>
        </w:rPr>
        <w:t>获得生物组织血流的绝对速度较为困难，</w:t>
      </w:r>
      <w:r w:rsidR="00DD1552">
        <w:rPr>
          <w:rFonts w:hint="eastAsia"/>
        </w:rPr>
        <w:t>相比之下</w:t>
      </w:r>
      <w:r w:rsidR="003C35C8">
        <w:rPr>
          <w:rFonts w:hint="eastAsia"/>
        </w:rPr>
        <w:t>血流速度的相对变化</w:t>
      </w:r>
      <w:r w:rsidR="00DD1552">
        <w:rPr>
          <w:rFonts w:hint="eastAsia"/>
        </w:rPr>
        <w:t>更容易检测到并从中获取与相关疾病有关的信息。因此，在激光散斑血流成像技术的应</w:t>
      </w:r>
      <w:r w:rsidR="00DD1552">
        <w:rPr>
          <w:rFonts w:hint="eastAsia"/>
        </w:rPr>
        <w:lastRenderedPageBreak/>
        <w:t>用中，一般使用</w:t>
      </w:r>
      <w:r w:rsidR="00DD1552" w:rsidRPr="00AF255A">
        <w:rPr>
          <w:rFonts w:hint="eastAsia"/>
          <w:highlight w:val="yellow"/>
          <w:rPrChange w:id="42" w:author="fyp" w:date="2017-09-12T22:11:00Z">
            <w:rPr>
              <w:rFonts w:hint="eastAsia"/>
            </w:rPr>
          </w:rPrChange>
        </w:rPr>
        <w:t>与</w:t>
      </w:r>
      <m:oMath>
        <m:sSub>
          <m:sSubPr>
            <m:ctrlPr>
              <w:rPr>
                <w:rFonts w:ascii="Cambria Math" w:hAnsi="Cambria Math"/>
                <w:highlight w:val="yellow"/>
                <w:rPrChange w:id="43" w:author="fyp" w:date="2017-09-12T22:11:00Z">
                  <w:rPr>
                    <w:rFonts w:ascii="Cambria Math" w:hAnsi="Cambria Math"/>
                  </w:rPr>
                </w:rPrChange>
              </w:rPr>
            </m:ctrlPr>
          </m:sSubPr>
          <m:e>
            <m:r>
              <w:rPr>
                <w:rFonts w:ascii="Cambria Math" w:hAnsi="Cambria Math"/>
                <w:highlight w:val="yellow"/>
                <w:rPrChange w:id="44" w:author="fyp" w:date="2017-09-12T22:11:00Z">
                  <w:rPr>
                    <w:rFonts w:ascii="Cambria Math" w:hAnsi="Cambria Math"/>
                  </w:rPr>
                </w:rPrChange>
              </w:rPr>
              <m:t>1/τ</m:t>
            </m:r>
          </m:e>
          <m:sub>
            <m:r>
              <w:rPr>
                <w:rFonts w:ascii="Cambria Math" w:hAnsi="Cambria Math"/>
                <w:highlight w:val="yellow"/>
                <w:rPrChange w:id="45" w:author="fyp" w:date="2017-09-12T22:11:00Z">
                  <w:rPr>
                    <w:rFonts w:ascii="Cambria Math" w:hAnsi="Cambria Math"/>
                  </w:rPr>
                </w:rPrChange>
              </w:rPr>
              <m:t>c</m:t>
            </m:r>
          </m:sub>
        </m:sSub>
      </m:oMath>
      <w:del w:id="46" w:author="fyp" w:date="2017-09-12T22:10:00Z">
        <w:r w:rsidR="00DD1552" w:rsidRPr="00AF255A" w:rsidDel="002F1AAF">
          <w:rPr>
            <w:rFonts w:hint="eastAsia"/>
            <w:highlight w:val="yellow"/>
            <w:rPrChange w:id="47" w:author="fyp" w:date="2017-09-12T22:11:00Z">
              <w:rPr>
                <w:rFonts w:hint="eastAsia"/>
              </w:rPr>
            </w:rPrChange>
          </w:rPr>
          <w:delText>的百分比变化</w:delText>
        </w:r>
      </w:del>
      <w:r w:rsidR="00DD1552" w:rsidRPr="00AF255A">
        <w:rPr>
          <w:rFonts w:hint="eastAsia"/>
          <w:highlight w:val="yellow"/>
          <w:rPrChange w:id="48" w:author="fyp" w:date="2017-09-12T22:11:00Z">
            <w:rPr>
              <w:rFonts w:hint="eastAsia"/>
            </w:rPr>
          </w:rPrChange>
        </w:rPr>
        <w:t>有关的量</w:t>
      </w:r>
      <w:del w:id="49" w:author="fyp" w:date="2017-09-12T22:10:00Z">
        <w:r w:rsidR="00DD1552" w:rsidRPr="00AF255A" w:rsidDel="00AF255A">
          <w:rPr>
            <w:rFonts w:hint="eastAsia"/>
            <w:highlight w:val="yellow"/>
            <w:rPrChange w:id="50" w:author="fyp" w:date="2017-09-12T22:11:00Z">
              <w:rPr>
                <w:rFonts w:hint="eastAsia"/>
              </w:rPr>
            </w:rPrChange>
          </w:rPr>
          <w:delText>值</w:delText>
        </w:r>
      </w:del>
      <w:r w:rsidR="00DD1552" w:rsidRPr="00AF255A">
        <w:rPr>
          <w:rFonts w:hint="eastAsia"/>
          <w:highlight w:val="yellow"/>
          <w:rPrChange w:id="51" w:author="fyp" w:date="2017-09-12T22:11:00Z">
            <w:rPr>
              <w:rFonts w:hint="eastAsia"/>
            </w:rPr>
          </w:rPrChange>
        </w:rPr>
        <w:t>表示速度的相对</w:t>
      </w:r>
      <w:commentRangeStart w:id="52"/>
      <w:r w:rsidR="00DD1552" w:rsidRPr="00AF255A">
        <w:rPr>
          <w:rFonts w:hint="eastAsia"/>
          <w:highlight w:val="yellow"/>
          <w:rPrChange w:id="53" w:author="fyp" w:date="2017-09-12T22:11:00Z">
            <w:rPr>
              <w:rFonts w:hint="eastAsia"/>
            </w:rPr>
          </w:rPrChange>
        </w:rPr>
        <w:t>变化</w:t>
      </w:r>
      <w:commentRangeEnd w:id="52"/>
      <w:r w:rsidR="002F1AAF" w:rsidRPr="00AF255A">
        <w:rPr>
          <w:rStyle w:val="a9"/>
          <w:rFonts w:asciiTheme="minorHAnsi" w:hAnsiTheme="minorHAnsi"/>
          <w:highlight w:val="yellow"/>
          <w:rPrChange w:id="54" w:author="fyp" w:date="2017-09-12T22:11:00Z">
            <w:rPr>
              <w:rStyle w:val="a9"/>
              <w:rFonts w:asciiTheme="minorHAnsi" w:hAnsiTheme="minorHAnsi"/>
            </w:rPr>
          </w:rPrChange>
        </w:rPr>
        <w:commentReference w:id="52"/>
      </w:r>
      <w:r w:rsidR="00DD1552" w:rsidRPr="00AF255A">
        <w:rPr>
          <w:rFonts w:hint="eastAsia"/>
          <w:highlight w:val="yellow"/>
          <w:rPrChange w:id="55" w:author="fyp" w:date="2017-09-12T22:11:00Z">
            <w:rPr>
              <w:rFonts w:hint="eastAsia"/>
            </w:rPr>
          </w:rPrChange>
        </w:rPr>
        <w:t>，</w:t>
      </w:r>
      <w:r w:rsidR="00DD1552">
        <w:rPr>
          <w:rFonts w:hint="eastAsia"/>
        </w:rPr>
        <w:t>本文中</w:t>
      </w:r>
      <w:r w:rsidR="00FB1415">
        <w:rPr>
          <w:rFonts w:hint="eastAsia"/>
        </w:rPr>
        <w:t>将</w:t>
      </w:r>
      <w:r w:rsidR="00DD1552">
        <w:rPr>
          <w:rFonts w:hint="eastAsia"/>
        </w:rPr>
        <w:t>公式</w:t>
      </w:r>
      <w:r w:rsidR="00DD1552">
        <w:rPr>
          <w:rFonts w:hint="eastAsia"/>
        </w:rPr>
        <w:t>(</w:t>
      </w:r>
      <w:r w:rsidR="00DD1552">
        <w:t>2.9a</w:t>
      </w:r>
      <w:r w:rsidR="00DD1552">
        <w:rPr>
          <w:rFonts w:hint="eastAsia"/>
        </w:rPr>
        <w:t>)</w:t>
      </w:r>
      <w:r w:rsidR="00DD1552">
        <w:rPr>
          <w:rFonts w:hint="eastAsia"/>
        </w:rPr>
        <w:t>中</w:t>
      </w:r>
      <m:oMath>
        <m:r>
          <w:rPr>
            <w:rFonts w:ascii="Cambria Math" w:hAnsi="Cambria Math"/>
          </w:rPr>
          <m:t>x</m:t>
        </m:r>
      </m:oMath>
      <w:r w:rsidR="00FB1415">
        <w:rPr>
          <w:rFonts w:hint="eastAsia"/>
        </w:rPr>
        <w:t>即</w:t>
      </w:r>
      <m:oMath>
        <m:r>
          <w:rPr>
            <w:rFonts w:ascii="Cambria Math" w:hAnsi="Cambria Math"/>
          </w:rPr>
          <m:t>T/</m:t>
        </m:r>
        <m:sSub>
          <m:sSubPr>
            <m:ctrlPr>
              <w:rPr>
                <w:rFonts w:ascii="Cambria Math" w:hAnsi="Cambria Math"/>
                <w:i/>
              </w:rPr>
            </m:ctrlPr>
          </m:sSubPr>
          <m:e>
            <m:r>
              <w:rPr>
                <w:rFonts w:ascii="Cambria Math" w:hAnsi="Cambria Math"/>
              </w:rPr>
              <m:t>τ</m:t>
            </m:r>
          </m:e>
          <m:sub>
            <m:r>
              <w:rPr>
                <w:rFonts w:ascii="Cambria Math" w:hAnsi="Cambria Math"/>
              </w:rPr>
              <m:t>c</m:t>
            </m:r>
          </m:sub>
        </m:sSub>
      </m:oMath>
      <w:r w:rsidR="00FB1415">
        <w:rPr>
          <w:rFonts w:hint="eastAsia"/>
        </w:rPr>
        <w:t>定义为血流灌注指数</w:t>
      </w:r>
      <w:r w:rsidR="00FB1415">
        <w:rPr>
          <w:rFonts w:hint="eastAsia"/>
        </w:rPr>
        <w:t>(</w:t>
      </w:r>
      <w:r w:rsidR="00FB1415">
        <w:t>Perfusion Index</w:t>
      </w:r>
      <w:r w:rsidR="00FB1415">
        <w:rPr>
          <w:rFonts w:hint="eastAsia"/>
        </w:rPr>
        <w:t>, PI)</w:t>
      </w:r>
      <w:r w:rsidR="00FB1415">
        <w:rPr>
          <w:rFonts w:hint="eastAsia"/>
        </w:rPr>
        <w:t>，</w:t>
      </w:r>
      <w:r w:rsidR="001C00F9">
        <w:rPr>
          <w:rFonts w:hint="eastAsia"/>
        </w:rPr>
        <w:t>通过求解得出的</w:t>
      </w:r>
      <w:r w:rsidR="001C00F9">
        <w:rPr>
          <w:rFonts w:hint="eastAsia"/>
        </w:rPr>
        <w:t>K</w:t>
      </w:r>
      <w:r w:rsidR="001C00F9">
        <w:rPr>
          <w:rFonts w:hint="eastAsia"/>
        </w:rPr>
        <w:t>值计算得出</w:t>
      </w:r>
      <w:r w:rsidR="001C00F9">
        <w:rPr>
          <w:rFonts w:hint="eastAsia"/>
        </w:rPr>
        <w:t>PI</w:t>
      </w:r>
      <w:r w:rsidR="001C00F9">
        <w:rPr>
          <w:rFonts w:hint="eastAsia"/>
        </w:rPr>
        <w:t>值，</w:t>
      </w:r>
      <w:r w:rsidR="00DD1552">
        <w:rPr>
          <w:rFonts w:hint="eastAsia"/>
        </w:rPr>
        <w:t>PI</w:t>
      </w:r>
      <w:r w:rsidR="00DD1552">
        <w:rPr>
          <w:rFonts w:hint="eastAsia"/>
        </w:rPr>
        <w:t>值越大，血流相对速度越大，反之，血流相对速度越小。当</w:t>
      </w:r>
      <m:oMath>
        <m:sSub>
          <m:sSubPr>
            <m:ctrlPr>
              <w:rPr>
                <w:rFonts w:ascii="Cambria Math" w:hAnsi="Cambria Math"/>
              </w:rPr>
            </m:ctrlPr>
          </m:sSubPr>
          <m:e>
            <m:r>
              <w:rPr>
                <w:rFonts w:ascii="Cambria Math" w:hAnsi="Cambria Math"/>
              </w:rPr>
              <m:t>T≫τ</m:t>
            </m:r>
          </m:e>
          <m:sub>
            <m:r>
              <w:rPr>
                <w:rFonts w:ascii="Cambria Math" w:hAnsi="Cambria Math"/>
              </w:rPr>
              <m:t>c</m:t>
            </m:r>
          </m:sub>
        </m:sSub>
      </m:oMath>
      <w:r w:rsidR="00DD1552">
        <w:rPr>
          <w:rFonts w:hint="eastAsia"/>
        </w:rPr>
        <w:t>时，公式</w:t>
      </w:r>
      <w:r w:rsidR="00DD1552">
        <w:rPr>
          <w:rFonts w:hint="eastAsia"/>
        </w:rPr>
        <w:t>(</w:t>
      </w:r>
      <w:r w:rsidR="00DD1552">
        <w:t>2.9a</w:t>
      </w:r>
      <w:r w:rsidR="00DD1552">
        <w:rPr>
          <w:rFonts w:hint="eastAsia"/>
        </w:rPr>
        <w:t>)</w:t>
      </w:r>
      <w:r w:rsidR="00DD1552">
        <w:rPr>
          <w:rFonts w:hint="eastAsia"/>
        </w:rPr>
        <w:t>与公式</w:t>
      </w:r>
      <w:r w:rsidR="00DD1552">
        <w:rPr>
          <w:rFonts w:hint="eastAsia"/>
        </w:rPr>
        <w:t>(</w:t>
      </w:r>
      <w:r w:rsidR="00DD1552">
        <w:t>2.9b</w:t>
      </w:r>
      <w:r w:rsidR="00DD1552">
        <w:rPr>
          <w:rFonts w:hint="eastAsia"/>
        </w:rPr>
        <w:t>)</w:t>
      </w:r>
      <w:r w:rsidR="00DD1552">
        <w:rPr>
          <w:rFonts w:hint="eastAsia"/>
        </w:rPr>
        <w:t>计算所得的</w:t>
      </w:r>
      <w:r w:rsidR="00DD1552" w:rsidRPr="00AF255A">
        <w:rPr>
          <w:rFonts w:hint="eastAsia"/>
          <w:highlight w:val="yellow"/>
          <w:rPrChange w:id="56" w:author="fyp" w:date="2017-09-12T22:13:00Z">
            <w:rPr>
              <w:rFonts w:hint="eastAsia"/>
            </w:rPr>
          </w:rPrChange>
        </w:rPr>
        <w:t>对比度</w:t>
      </w:r>
      <w:r w:rsidR="00DD1552">
        <w:rPr>
          <w:rFonts w:hint="eastAsia"/>
        </w:rPr>
        <w:t>K</w:t>
      </w:r>
      <w:r w:rsidR="00DD1552">
        <w:rPr>
          <w:rFonts w:hint="eastAsia"/>
        </w:rPr>
        <w:t>非常接近。此前已有相关研究证实，这两个</w:t>
      </w:r>
      <w:r w:rsidR="00BD75FB">
        <w:rPr>
          <w:rFonts w:hint="eastAsia"/>
        </w:rPr>
        <w:t>不同模型下的</w:t>
      </w:r>
      <w:r w:rsidR="00DD1552">
        <w:rPr>
          <w:rFonts w:hint="eastAsia"/>
        </w:rPr>
        <w:t>公式在生物组织血流成像的应用中可以近似替</w:t>
      </w:r>
      <w:commentRangeStart w:id="57"/>
      <w:r w:rsidR="00DD1552">
        <w:rPr>
          <w:rFonts w:hint="eastAsia"/>
        </w:rPr>
        <w:t>换</w:t>
      </w:r>
      <w:commentRangeEnd w:id="57"/>
      <w:r w:rsidR="00851AAD">
        <w:rPr>
          <w:rStyle w:val="a9"/>
          <w:rFonts w:asciiTheme="minorHAnsi" w:hAnsiTheme="minorHAnsi"/>
        </w:rPr>
        <w:commentReference w:id="57"/>
      </w:r>
      <w:r w:rsidR="00BD75FB" w:rsidRPr="001279CF">
        <w:rPr>
          <w:rFonts w:hint="eastAsia"/>
          <w:highlight w:val="yellow"/>
          <w:vertAlign w:val="superscript"/>
        </w:rPr>
        <w:t>[</w:t>
      </w:r>
      <w:r w:rsidR="00AF1B8B" w:rsidRPr="001279CF">
        <w:rPr>
          <w:highlight w:val="yellow"/>
          <w:vertAlign w:val="superscript"/>
        </w:rPr>
        <w:t>3</w:t>
      </w:r>
      <w:r w:rsidR="001279CF" w:rsidRPr="001279CF">
        <w:rPr>
          <w:highlight w:val="yellow"/>
          <w:vertAlign w:val="superscript"/>
        </w:rPr>
        <w:t>8</w:t>
      </w:r>
      <w:r w:rsidR="00BD75FB" w:rsidRPr="001279CF">
        <w:rPr>
          <w:rFonts w:hint="eastAsia"/>
          <w:highlight w:val="yellow"/>
          <w:vertAlign w:val="superscript"/>
        </w:rPr>
        <w:t>]</w:t>
      </w:r>
      <w:r w:rsidR="00DD1552">
        <w:rPr>
          <w:rFonts w:hint="eastAsia"/>
        </w:rPr>
        <w:t>。</w:t>
      </w:r>
    </w:p>
    <w:p w:rsidR="0075062E" w:rsidRPr="00B17E6F" w:rsidRDefault="0075062E" w:rsidP="000E05FB">
      <w:pPr>
        <w:pStyle w:val="ad"/>
        <w:spacing w:before="156"/>
        <w:rPr>
          <w:rFonts w:ascii="Times New Roman" w:hAnsi="Times New Roman"/>
          <w:sz w:val="24"/>
        </w:rPr>
      </w:pPr>
      <w:bookmarkStart w:id="58" w:name="_Toc492044841"/>
      <w:r w:rsidRPr="0075062E">
        <w:rPr>
          <w:rFonts w:hint="eastAsia"/>
        </w:rPr>
        <w:t>2.3 散斑对比度分析方法</w:t>
      </w:r>
      <w:bookmarkEnd w:id="58"/>
    </w:p>
    <w:p w:rsidR="00EB420A" w:rsidRPr="00B17E6F" w:rsidRDefault="00BD75FB" w:rsidP="002A43E7">
      <w:pPr>
        <w:pStyle w:val="af2"/>
        <w:ind w:firstLine="480"/>
      </w:pPr>
      <w:r>
        <w:t>散斑</w:t>
      </w:r>
      <w:r>
        <w:rPr>
          <w:rFonts w:hint="eastAsia"/>
        </w:rPr>
        <w:t>对比度主要有两种分析方法，一种是</w:t>
      </w:r>
      <w:r w:rsidR="000E3961" w:rsidRPr="00B17E6F">
        <w:t>空间</w:t>
      </w:r>
      <w:r w:rsidR="000E3961" w:rsidRPr="00B17E6F">
        <w:rPr>
          <w:rFonts w:hint="eastAsia"/>
        </w:rPr>
        <w:t>对比度</w:t>
      </w:r>
      <w:r w:rsidR="000E3961" w:rsidRPr="00B17E6F">
        <w:t>分析</w:t>
      </w:r>
      <w:r w:rsidR="000E3961" w:rsidRPr="00B17E6F">
        <w:rPr>
          <w:rFonts w:hint="eastAsia"/>
        </w:rPr>
        <w:t>(</w:t>
      </w:r>
      <w:r w:rsidR="00EB420A" w:rsidRPr="00B17E6F">
        <w:t>Laser Speckle SpatialContrast Analysis</w:t>
      </w:r>
      <w:r w:rsidR="000E3961" w:rsidRPr="00B17E6F">
        <w:rPr>
          <w:rFonts w:hint="eastAsia"/>
        </w:rPr>
        <w:t xml:space="preserve">, </w:t>
      </w:r>
      <w:r w:rsidR="00EB420A" w:rsidRPr="00B17E6F">
        <w:t>LSSCA</w:t>
      </w:r>
      <w:r w:rsidR="000E3961" w:rsidRPr="00B17E6F">
        <w:rPr>
          <w:rFonts w:hint="eastAsia"/>
        </w:rPr>
        <w:t>)[</w:t>
      </w:r>
      <w:r w:rsidR="004E55F1" w:rsidRPr="00B17E6F">
        <w:rPr>
          <w:rFonts w:hint="eastAsia"/>
        </w:rPr>
        <w:t>2</w:t>
      </w:r>
      <w:r w:rsidR="000E3961" w:rsidRPr="00B17E6F">
        <w:rPr>
          <w:rFonts w:hint="eastAsia"/>
        </w:rPr>
        <w:t>5,</w:t>
      </w:r>
      <w:r w:rsidR="004E55F1" w:rsidRPr="00B17E6F">
        <w:rPr>
          <w:rFonts w:hint="eastAsia"/>
        </w:rPr>
        <w:t>3</w:t>
      </w:r>
      <w:r w:rsidR="000E3961" w:rsidRPr="00B17E6F">
        <w:rPr>
          <w:rFonts w:hint="eastAsia"/>
        </w:rPr>
        <w:t>5]</w:t>
      </w:r>
      <w:r>
        <w:rPr>
          <w:rFonts w:hint="eastAsia"/>
        </w:rPr>
        <w:t>，另一种是</w:t>
      </w:r>
      <w:r w:rsidR="000E3961" w:rsidRPr="00B17E6F">
        <w:t>时间</w:t>
      </w:r>
      <w:r w:rsidR="000E3961" w:rsidRPr="00B17E6F">
        <w:rPr>
          <w:rFonts w:hint="eastAsia"/>
        </w:rPr>
        <w:t>对比度</w:t>
      </w:r>
      <w:r w:rsidR="000E3961" w:rsidRPr="00B17E6F">
        <w:t>分析</w:t>
      </w:r>
      <w:r w:rsidR="000E3961" w:rsidRPr="00B17E6F">
        <w:rPr>
          <w:rFonts w:hint="eastAsia"/>
        </w:rPr>
        <w:t>(</w:t>
      </w:r>
      <w:r w:rsidR="00EB420A" w:rsidRPr="00B17E6F">
        <w:t>Laser Speckle Temporal ContrastAnalysis</w:t>
      </w:r>
      <w:r w:rsidR="000E3961" w:rsidRPr="00B17E6F">
        <w:rPr>
          <w:rFonts w:hint="eastAsia"/>
        </w:rPr>
        <w:t xml:space="preserve">, </w:t>
      </w:r>
      <w:r w:rsidR="00EB420A" w:rsidRPr="00B17E6F">
        <w:t>LSTCA</w:t>
      </w:r>
      <w:r w:rsidR="000E3961" w:rsidRPr="00B17E6F">
        <w:rPr>
          <w:rFonts w:hint="eastAsia"/>
        </w:rPr>
        <w:t>)[</w:t>
      </w:r>
      <w:r w:rsidR="004E55F1" w:rsidRPr="00B17E6F">
        <w:rPr>
          <w:rFonts w:hint="eastAsia"/>
        </w:rPr>
        <w:t>3</w:t>
      </w:r>
      <w:r w:rsidR="000E3961" w:rsidRPr="00B17E6F">
        <w:rPr>
          <w:rFonts w:hint="eastAsia"/>
        </w:rPr>
        <w:t>6-</w:t>
      </w:r>
      <w:r w:rsidR="004E55F1" w:rsidRPr="00B17E6F">
        <w:rPr>
          <w:rFonts w:hint="eastAsia"/>
        </w:rPr>
        <w:t>3</w:t>
      </w:r>
      <w:r w:rsidR="000E3961" w:rsidRPr="00B17E6F">
        <w:rPr>
          <w:rFonts w:hint="eastAsia"/>
        </w:rPr>
        <w:t>8]</w:t>
      </w:r>
      <w:r w:rsidR="00EB420A" w:rsidRPr="00B17E6F">
        <w:t>。如图</w:t>
      </w:r>
      <w:r w:rsidR="000D6A65" w:rsidRPr="00B17E6F">
        <w:rPr>
          <w:rFonts w:hint="eastAsia"/>
        </w:rPr>
        <w:t>2</w:t>
      </w:r>
      <w:r w:rsidR="00463189">
        <w:t>.3</w:t>
      </w:r>
      <w:r w:rsidR="00EB420A" w:rsidRPr="00B17E6F">
        <w:t>(a)</w:t>
      </w:r>
      <w:r w:rsidR="00EB420A" w:rsidRPr="00B17E6F">
        <w:t>所示，</w:t>
      </w:r>
      <w:commentRangeStart w:id="59"/>
      <w:r w:rsidR="00EB420A" w:rsidRPr="00B17E6F">
        <w:t xml:space="preserve">LSSCA </w:t>
      </w:r>
      <w:r w:rsidR="00EB420A" w:rsidRPr="00B17E6F">
        <w:t>是利用</w:t>
      </w:r>
      <m:oMath>
        <m:r>
          <w:rPr>
            <w:rFonts w:ascii="Cambria Math" w:hAnsi="Cambria Math"/>
          </w:rPr>
          <m:t>N</m:t>
        </m:r>
        <m:r>
          <w:rPr>
            <w:rFonts w:ascii="Cambria Math" w:hAnsi="Cambria Math"/>
            <w:sz w:val="16"/>
            <w:szCs w:val="16"/>
          </w:rPr>
          <m:t>s</m:t>
        </m:r>
        <m:r>
          <w:rPr>
            <w:rFonts w:ascii="Cambria Math" w:hAnsi="Cambria Math"/>
          </w:rPr>
          <m:t>×N</m:t>
        </m:r>
        <m:r>
          <w:rPr>
            <w:rFonts w:ascii="Cambria Math" w:hAnsi="Cambria Math"/>
            <w:sz w:val="16"/>
            <w:szCs w:val="16"/>
          </w:rPr>
          <m:t>s</m:t>
        </m:r>
      </m:oMath>
      <w:r w:rsidR="00EB420A" w:rsidRPr="00B17E6F">
        <w:t>大小的空间滑动窗</w:t>
      </w:r>
      <w:r w:rsidR="00F34296">
        <w:rPr>
          <w:rFonts w:hint="eastAsia"/>
        </w:rPr>
        <w:t>（一般为</w:t>
      </w:r>
      <m:oMath>
        <m:r>
          <w:rPr>
            <w:rFonts w:ascii="Cambria Math" w:hAnsi="Cambria Math"/>
          </w:rPr>
          <m:t>5×5</m:t>
        </m:r>
      </m:oMath>
      <w:r w:rsidR="00F34296">
        <w:rPr>
          <w:rFonts w:hint="eastAsia"/>
        </w:rPr>
        <w:t>或者</w:t>
      </w:r>
      <m:oMath>
        <m:r>
          <w:rPr>
            <w:rFonts w:ascii="Cambria Math" w:hAnsi="Cambria Math"/>
          </w:rPr>
          <m:t>7×7</m:t>
        </m:r>
      </m:oMath>
      <w:proofErr w:type="gramStart"/>
      <w:r w:rsidR="00F34296">
        <w:rPr>
          <w:rFonts w:hint="eastAsia"/>
        </w:rPr>
        <w:t>个</w:t>
      </w:r>
      <w:proofErr w:type="gramEnd"/>
      <w:r w:rsidR="00F34296">
        <w:rPr>
          <w:rFonts w:hint="eastAsia"/>
        </w:rPr>
        <w:t>像素）</w:t>
      </w:r>
      <w:r w:rsidR="00EB420A" w:rsidRPr="00B17E6F">
        <w:t>内的像素灰度</w:t>
      </w:r>
      <w:proofErr w:type="gramStart"/>
      <w:r w:rsidR="00EB420A" w:rsidRPr="00B17E6F">
        <w:t>值按照</w:t>
      </w:r>
      <w:proofErr w:type="gramEnd"/>
      <w:r w:rsidR="00EB420A" w:rsidRPr="00B17E6F">
        <w:t>公式</w:t>
      </w:r>
      <w:r w:rsidR="00EB420A" w:rsidRPr="00B17E6F">
        <w:t>(</w:t>
      </w:r>
      <w:r w:rsidR="000D6A65" w:rsidRPr="00B17E6F">
        <w:rPr>
          <w:rFonts w:hint="eastAsia"/>
        </w:rPr>
        <w:t>2</w:t>
      </w:r>
      <w:r w:rsidR="00EB420A" w:rsidRPr="00B17E6F">
        <w:t>.1)</w:t>
      </w:r>
      <w:r w:rsidR="00F34296">
        <w:rPr>
          <w:rFonts w:hint="eastAsia"/>
        </w:rPr>
        <w:t>先计算单个空间窗的空间对比度</w:t>
      </w:r>
      <m:oMath>
        <m:r>
          <w:rPr>
            <w:rFonts w:ascii="Cambria Math" w:hAnsi="Cambria Math"/>
          </w:rPr>
          <m:t>K</m:t>
        </m:r>
        <m:r>
          <w:rPr>
            <w:rFonts w:ascii="Cambria Math" w:hAnsi="Cambria Math"/>
            <w:sz w:val="16"/>
            <w:szCs w:val="16"/>
          </w:rPr>
          <m:t xml:space="preserve">s </m:t>
        </m:r>
      </m:oMath>
      <w:r w:rsidR="00F34296">
        <w:rPr>
          <w:rFonts w:hint="eastAsia"/>
        </w:rPr>
        <w:t>,</w:t>
      </w:r>
      <w:r w:rsidR="00F34296" w:rsidRPr="00B17E6F">
        <w:t>将其赋值于</w:t>
      </w:r>
      <w:r w:rsidR="00F34296">
        <w:rPr>
          <w:rFonts w:hint="eastAsia"/>
        </w:rPr>
        <w:t>空间窗的</w:t>
      </w:r>
      <w:r w:rsidR="00F34296" w:rsidRPr="00B17E6F">
        <w:t>中心像素</w:t>
      </w:r>
      <w:r w:rsidR="00F34296">
        <w:rPr>
          <w:rFonts w:hint="eastAsia"/>
        </w:rPr>
        <w:t>，而后沿着原始图像在竖直和水平方向上滑动，</w:t>
      </w:r>
      <w:r w:rsidR="00F34296">
        <w:t>当滑动窗</w:t>
      </w:r>
      <w:r w:rsidR="00F34296">
        <w:rPr>
          <w:rFonts w:hint="eastAsia"/>
        </w:rPr>
        <w:t>遍历完</w:t>
      </w:r>
      <w:r w:rsidR="00EB420A" w:rsidRPr="00B17E6F">
        <w:t>整</w:t>
      </w:r>
      <w:r w:rsidR="000E3961" w:rsidRPr="00B17E6F">
        <w:t>幅图像</w:t>
      </w:r>
      <w:r w:rsidR="00F34296">
        <w:rPr>
          <w:rFonts w:hint="eastAsia"/>
        </w:rPr>
        <w:t>后将每一次计算得到的</w:t>
      </w:r>
      <m:oMath>
        <m:r>
          <w:rPr>
            <w:rFonts w:ascii="Cambria Math" w:hAnsi="Cambria Math"/>
          </w:rPr>
          <m:t>K</m:t>
        </m:r>
        <m:r>
          <w:rPr>
            <w:rFonts w:ascii="Cambria Math" w:hAnsi="Cambria Math"/>
            <w:sz w:val="16"/>
            <w:szCs w:val="16"/>
          </w:rPr>
          <m:t>s</m:t>
        </m:r>
      </m:oMath>
      <w:r w:rsidR="00F34296">
        <w:rPr>
          <w:rFonts w:hint="eastAsia"/>
        </w:rPr>
        <w:t>组合成新的图像，于是</w:t>
      </w:r>
      <w:r w:rsidR="000E3961" w:rsidRPr="00B17E6F">
        <w:t>得到</w:t>
      </w:r>
      <w:r w:rsidR="00F34296">
        <w:rPr>
          <w:rFonts w:hint="eastAsia"/>
        </w:rPr>
        <w:t>与原始散斑图</w:t>
      </w:r>
      <w:r w:rsidR="000E3961" w:rsidRPr="00B17E6F">
        <w:t>对应的空间</w:t>
      </w:r>
      <w:r w:rsidR="00F34296">
        <w:rPr>
          <w:rFonts w:hint="eastAsia"/>
        </w:rPr>
        <w:t>对比</w:t>
      </w:r>
      <w:r w:rsidR="00EB420A" w:rsidRPr="00B17E6F">
        <w:t>图。如图</w:t>
      </w:r>
      <w:r w:rsidR="000D6A65" w:rsidRPr="00B17E6F">
        <w:rPr>
          <w:rFonts w:hint="eastAsia"/>
        </w:rPr>
        <w:t>2.</w:t>
      </w:r>
      <w:r w:rsidR="00463189">
        <w:t>3</w:t>
      </w:r>
      <w:r w:rsidR="00EB420A" w:rsidRPr="00B17E6F">
        <w:t>(b)</w:t>
      </w:r>
      <w:r w:rsidR="00EB420A" w:rsidRPr="00B17E6F">
        <w:t>所示，</w:t>
      </w:r>
      <w:r w:rsidR="00EB420A" w:rsidRPr="00B17E6F">
        <w:t xml:space="preserve"> LSTCA</w:t>
      </w:r>
      <w:r w:rsidR="00EB420A" w:rsidRPr="00B17E6F">
        <w:t>是利用多帧图像</w:t>
      </w:r>
      <w:r w:rsidR="000514AF">
        <w:rPr>
          <w:rFonts w:hint="eastAsia"/>
        </w:rPr>
        <w:t>（一般为</w:t>
      </w:r>
      <w:r w:rsidR="000514AF">
        <w:rPr>
          <w:rFonts w:hint="eastAsia"/>
        </w:rPr>
        <w:t>25</w:t>
      </w:r>
      <w:r w:rsidR="000514AF">
        <w:rPr>
          <w:rFonts w:hint="eastAsia"/>
        </w:rPr>
        <w:t>帧或者</w:t>
      </w:r>
      <w:r w:rsidR="000514AF">
        <w:rPr>
          <w:rFonts w:hint="eastAsia"/>
        </w:rPr>
        <w:t>49</w:t>
      </w:r>
      <w:r w:rsidR="000514AF">
        <w:rPr>
          <w:rFonts w:hint="eastAsia"/>
        </w:rPr>
        <w:t>帧图像）</w:t>
      </w:r>
      <w:r w:rsidR="000514AF">
        <w:t>同一位置的像素灰度值计算</w:t>
      </w:r>
      <w:r w:rsidR="000514AF">
        <w:rPr>
          <w:rFonts w:hint="eastAsia"/>
        </w:rPr>
        <w:t>时间对比度</w:t>
      </w:r>
      <m:oMath>
        <m:r>
          <w:rPr>
            <w:rFonts w:ascii="Cambria Math" w:hAnsi="Cambria Math"/>
          </w:rPr>
          <m:t>K</m:t>
        </m:r>
        <m:r>
          <w:rPr>
            <w:rFonts w:ascii="Cambria Math" w:hAnsi="Cambria Math"/>
            <w:sz w:val="16"/>
            <w:szCs w:val="16"/>
          </w:rPr>
          <m:t>t</m:t>
        </m:r>
      </m:oMath>
      <w:r w:rsidR="000514AF">
        <w:rPr>
          <w:rFonts w:hint="eastAsia"/>
        </w:rPr>
        <w:t>，然后将</w:t>
      </w:r>
      <w:r w:rsidR="00EB420A" w:rsidRPr="00B17E6F">
        <w:t>其赋值于相同位置像素，</w:t>
      </w:r>
      <w:r w:rsidR="000514AF">
        <w:rPr>
          <w:rFonts w:hint="eastAsia"/>
        </w:rPr>
        <w:t>遍历所有位置</w:t>
      </w:r>
      <w:commentRangeEnd w:id="59"/>
      <w:r w:rsidR="00AA748B">
        <w:rPr>
          <w:rStyle w:val="a9"/>
          <w:rFonts w:asciiTheme="minorHAnsi" w:hAnsiTheme="minorHAnsi"/>
        </w:rPr>
        <w:commentReference w:id="59"/>
      </w:r>
      <w:r w:rsidR="000514AF">
        <w:rPr>
          <w:rFonts w:hint="eastAsia"/>
        </w:rPr>
        <w:t>，</w:t>
      </w:r>
      <w:r w:rsidR="00EB420A" w:rsidRPr="00B17E6F">
        <w:t>则得到</w:t>
      </w:r>
      <w:r w:rsidR="000514AF">
        <w:rPr>
          <w:rFonts w:hint="eastAsia"/>
        </w:rPr>
        <w:t>与原始散斑图</w:t>
      </w:r>
      <w:r w:rsidR="000514AF">
        <w:t>对应的时间</w:t>
      </w:r>
      <w:r w:rsidR="000514AF">
        <w:rPr>
          <w:rFonts w:hint="eastAsia"/>
        </w:rPr>
        <w:t>对比</w:t>
      </w:r>
      <w:r w:rsidR="00EB420A" w:rsidRPr="00B17E6F">
        <w:t>图。对满足各</w:t>
      </w:r>
      <w:proofErr w:type="gramStart"/>
      <w:r w:rsidR="00EB420A" w:rsidRPr="00B17E6F">
        <w:t>态经历</w:t>
      </w:r>
      <w:proofErr w:type="gramEnd"/>
      <w:r w:rsidR="00EB420A" w:rsidRPr="00B17E6F">
        <w:t>的散斑图像序列，其时间上的统计特性和空间上的统计特性是一致的</w:t>
      </w:r>
      <w:r w:rsidR="000E3961" w:rsidRPr="001279CF">
        <w:rPr>
          <w:rFonts w:hint="eastAsia"/>
          <w:highlight w:val="yellow"/>
          <w:vertAlign w:val="superscript"/>
        </w:rPr>
        <w:t>[</w:t>
      </w:r>
      <w:r w:rsidR="004E55F1" w:rsidRPr="001279CF">
        <w:rPr>
          <w:rFonts w:hint="eastAsia"/>
          <w:highlight w:val="yellow"/>
          <w:vertAlign w:val="superscript"/>
        </w:rPr>
        <w:t>3</w:t>
      </w:r>
      <w:r w:rsidR="001279CF" w:rsidRPr="001279CF">
        <w:rPr>
          <w:highlight w:val="yellow"/>
          <w:vertAlign w:val="superscript"/>
        </w:rPr>
        <w:t>9</w:t>
      </w:r>
      <w:r w:rsidR="000E3961" w:rsidRPr="001279CF">
        <w:rPr>
          <w:rFonts w:hint="eastAsia"/>
          <w:highlight w:val="yellow"/>
          <w:vertAlign w:val="superscript"/>
        </w:rPr>
        <w:t>]</w:t>
      </w:r>
      <w:r w:rsidR="00EB420A" w:rsidRPr="00B17E6F">
        <w:t>，所以由</w:t>
      </w:r>
      <w:r w:rsidR="00EB420A" w:rsidRPr="00B17E6F">
        <w:t>LSSCA</w:t>
      </w:r>
      <w:r w:rsidR="00EB420A" w:rsidRPr="00B17E6F">
        <w:t>和</w:t>
      </w:r>
      <w:r w:rsidR="00EB420A" w:rsidRPr="00B17E6F">
        <w:t xml:space="preserve">LSTCA </w:t>
      </w:r>
      <w:r w:rsidR="000E3961" w:rsidRPr="00B17E6F">
        <w:t>方法得到的</w:t>
      </w:r>
      <w:r w:rsidR="000E3961" w:rsidRPr="00B17E6F">
        <w:rPr>
          <w:rFonts w:hint="eastAsia"/>
        </w:rPr>
        <w:t>对比度</w:t>
      </w:r>
      <w:r w:rsidR="00B15BE6">
        <w:t>值是相同的。</w:t>
      </w:r>
      <w:r w:rsidR="00B15BE6">
        <w:rPr>
          <w:rFonts w:hint="eastAsia"/>
        </w:rPr>
        <w:t>在分辨率方面</w:t>
      </w:r>
      <w:r w:rsidR="00EB420A" w:rsidRPr="00B17E6F">
        <w:t>，</w:t>
      </w:r>
      <w:r w:rsidR="00EB420A" w:rsidRPr="00B17E6F">
        <w:t xml:space="preserve">LSSCA </w:t>
      </w:r>
      <w:r w:rsidR="00EB420A" w:rsidRPr="00B17E6F">
        <w:t>采用</w:t>
      </w:r>
      <w:r w:rsidR="00B15BE6">
        <w:rPr>
          <w:rFonts w:hint="eastAsia"/>
        </w:rPr>
        <w:t>的是</w:t>
      </w:r>
      <w:r w:rsidR="00B15BE6">
        <w:t>单帧散斑图像计算，</w:t>
      </w:r>
      <w:r w:rsidR="00B15BE6">
        <w:rPr>
          <w:rFonts w:hint="eastAsia"/>
        </w:rPr>
        <w:t>因此</w:t>
      </w:r>
      <w:r w:rsidR="00EB420A" w:rsidRPr="00B17E6F">
        <w:t>流速</w:t>
      </w:r>
      <w:r w:rsidR="00B15BE6">
        <w:rPr>
          <w:rFonts w:hint="eastAsia"/>
        </w:rPr>
        <w:t>在</w:t>
      </w:r>
      <w:r w:rsidR="00EB420A" w:rsidRPr="00B17E6F">
        <w:t>成像时具有较高的时间分辨率，但</w:t>
      </w:r>
      <m:oMath>
        <m:r>
          <w:rPr>
            <w:rFonts w:ascii="Cambria Math" w:hAnsi="Cambria Math"/>
          </w:rPr>
          <m:t>N</m:t>
        </m:r>
        <m:r>
          <w:rPr>
            <w:rFonts w:ascii="Cambria Math" w:hAnsi="Cambria Math"/>
            <w:sz w:val="16"/>
            <w:szCs w:val="16"/>
          </w:rPr>
          <m:t>s</m:t>
        </m:r>
        <m:r>
          <w:rPr>
            <w:rFonts w:ascii="Cambria Math" w:hAnsi="Cambria Math"/>
          </w:rPr>
          <m:t>×N</m:t>
        </m:r>
        <m:r>
          <w:rPr>
            <w:rFonts w:ascii="Cambria Math" w:hAnsi="Cambria Math"/>
            <w:sz w:val="16"/>
            <w:szCs w:val="16"/>
          </w:rPr>
          <m:t>s</m:t>
        </m:r>
      </m:oMath>
      <w:r w:rsidR="00EB420A" w:rsidRPr="00B17E6F">
        <w:t>滑动窗</w:t>
      </w:r>
      <w:r w:rsidR="00B15BE6">
        <w:rPr>
          <w:rFonts w:hint="eastAsia"/>
        </w:rPr>
        <w:t>是利用中心</w:t>
      </w:r>
      <w:proofErr w:type="gramStart"/>
      <w:r w:rsidR="00B15BE6">
        <w:rPr>
          <w:rFonts w:hint="eastAsia"/>
        </w:rPr>
        <w:t>像素值近似</w:t>
      </w:r>
      <w:proofErr w:type="gramEnd"/>
      <w:r w:rsidR="00B15BE6">
        <w:rPr>
          <w:rFonts w:hint="eastAsia"/>
        </w:rPr>
        <w:t>替代了周围多个像素特征，因此这也</w:t>
      </w:r>
      <w:r w:rsidR="00B15BE6">
        <w:t>会导致</w:t>
      </w:r>
      <w:r w:rsidR="00B15BE6">
        <w:rPr>
          <w:rFonts w:hint="eastAsia"/>
        </w:rPr>
        <w:t>散斑</w:t>
      </w:r>
      <w:r w:rsidR="00B15BE6">
        <w:t>图空间分辨率</w:t>
      </w:r>
      <w:r w:rsidR="00B15BE6">
        <w:rPr>
          <w:rFonts w:hint="eastAsia"/>
        </w:rPr>
        <w:t>降低</w:t>
      </w:r>
      <w:r w:rsidR="00B15BE6">
        <w:t>；</w:t>
      </w:r>
      <w:r w:rsidR="00EB420A" w:rsidRPr="00B17E6F">
        <w:t xml:space="preserve"> LSTCA </w:t>
      </w:r>
      <w:r w:rsidR="00B15BE6">
        <w:rPr>
          <w:rFonts w:hint="eastAsia"/>
        </w:rPr>
        <w:t>没有</w:t>
      </w:r>
      <w:r w:rsidR="00B15BE6">
        <w:t>使用空间滑动窗，</w:t>
      </w:r>
      <w:r w:rsidR="00B15BE6">
        <w:rPr>
          <w:rFonts w:hint="eastAsia"/>
        </w:rPr>
        <w:t>因此其结果保持了相对较高的空间分辨率</w:t>
      </w:r>
      <w:r w:rsidR="00EB420A" w:rsidRPr="00B17E6F">
        <w:t>，但</w:t>
      </w:r>
      <w:r w:rsidR="00B15BE6">
        <w:rPr>
          <w:rFonts w:hint="eastAsia"/>
        </w:rPr>
        <w:t>该方法因</w:t>
      </w:r>
      <w:r w:rsidR="00EB420A" w:rsidRPr="00B17E6F">
        <w:t>需要</w:t>
      </w:r>
      <w:r w:rsidR="00B15BE6">
        <w:rPr>
          <w:rFonts w:hint="eastAsia"/>
        </w:rPr>
        <w:t>连续</w:t>
      </w:r>
      <w:r w:rsidR="00B15BE6">
        <w:t>采集多帧图像进行计算</w:t>
      </w:r>
      <w:r w:rsidR="00B15BE6">
        <w:rPr>
          <w:rFonts w:hint="eastAsia"/>
        </w:rPr>
        <w:t>故会使其</w:t>
      </w:r>
      <w:r w:rsidR="00B15BE6">
        <w:t>时间分辨率</w:t>
      </w:r>
      <w:r w:rsidR="00B15BE6">
        <w:rPr>
          <w:rFonts w:hint="eastAsia"/>
        </w:rPr>
        <w:t>降低</w:t>
      </w:r>
      <w:r w:rsidR="00EB420A" w:rsidRPr="00B17E6F">
        <w:t>。</w:t>
      </w:r>
      <w:r w:rsidR="00463189">
        <w:rPr>
          <w:rFonts w:hint="eastAsia"/>
        </w:rPr>
        <w:t>此外</w:t>
      </w:r>
      <w:r w:rsidR="00EB420A" w:rsidRPr="00B17E6F">
        <w:t>，在这两种计算方法的基础上</w:t>
      </w:r>
      <w:r w:rsidR="00463189">
        <w:rPr>
          <w:rFonts w:hint="eastAsia"/>
        </w:rPr>
        <w:t>还</w:t>
      </w:r>
      <w:r w:rsidR="00463189">
        <w:t>衍生出</w:t>
      </w:r>
      <w:r w:rsidR="00463189">
        <w:rPr>
          <w:rFonts w:hint="eastAsia"/>
        </w:rPr>
        <w:t>一系列</w:t>
      </w:r>
      <w:r w:rsidR="00EB420A" w:rsidRPr="00B17E6F">
        <w:t>新的</w:t>
      </w:r>
      <w:r w:rsidR="00463189">
        <w:rPr>
          <w:rFonts w:hint="eastAsia"/>
        </w:rPr>
        <w:t>对比度</w:t>
      </w:r>
      <w:r w:rsidR="00EB420A" w:rsidRPr="00B17E6F">
        <w:t>计算方法，如对</w:t>
      </w:r>
      <w:r w:rsidR="00EB420A" w:rsidRPr="00B17E6F">
        <w:t>LSSCA</w:t>
      </w:r>
      <w:r w:rsidR="000E3961" w:rsidRPr="00B17E6F">
        <w:t>方法得到的空间</w:t>
      </w:r>
      <w:proofErr w:type="gramStart"/>
      <w:r w:rsidR="000E3961" w:rsidRPr="00B17E6F">
        <w:rPr>
          <w:rFonts w:hint="eastAsia"/>
        </w:rPr>
        <w:t>对比度</w:t>
      </w:r>
      <w:r w:rsidR="00EB420A" w:rsidRPr="00B17E6F">
        <w:t>图再进行</w:t>
      </w:r>
      <w:proofErr w:type="gramEnd"/>
      <w:r w:rsidR="00EB420A" w:rsidRPr="00B17E6F">
        <w:t>时间轴上多</w:t>
      </w:r>
      <w:proofErr w:type="gramStart"/>
      <w:r w:rsidR="00EB420A" w:rsidRPr="00B17E6F">
        <w:t>帧平均</w:t>
      </w:r>
      <w:proofErr w:type="gramEnd"/>
      <w:r w:rsidR="00EB420A" w:rsidRPr="00B17E6F">
        <w:t>的</w:t>
      </w:r>
      <w:r w:rsidR="00EB420A" w:rsidRPr="00B17E6F">
        <w:t>SLASCA</w:t>
      </w:r>
      <w:r w:rsidR="00EB420A" w:rsidRPr="00B17E6F">
        <w:t>方法</w:t>
      </w:r>
      <w:r w:rsidR="000E3961" w:rsidRPr="001279CF">
        <w:rPr>
          <w:rFonts w:hint="eastAsia"/>
          <w:highlight w:val="yellow"/>
          <w:vertAlign w:val="superscript"/>
        </w:rPr>
        <w:t>[</w:t>
      </w:r>
      <w:r w:rsidR="001279CF" w:rsidRPr="001279CF">
        <w:rPr>
          <w:highlight w:val="yellow"/>
          <w:vertAlign w:val="superscript"/>
        </w:rPr>
        <w:t>40</w:t>
      </w:r>
      <w:r w:rsidR="000E3961" w:rsidRPr="001279CF">
        <w:rPr>
          <w:rFonts w:hint="eastAsia"/>
          <w:highlight w:val="yellow"/>
          <w:vertAlign w:val="superscript"/>
        </w:rPr>
        <w:t>]</w:t>
      </w:r>
      <w:r w:rsidR="00EB420A" w:rsidRPr="00B17E6F">
        <w:t>，或对</w:t>
      </w:r>
      <w:r w:rsidR="00EB420A" w:rsidRPr="00B17E6F">
        <w:t xml:space="preserve">LSTCA </w:t>
      </w:r>
      <w:r w:rsidR="000E3961" w:rsidRPr="00B17E6F">
        <w:t>方法得到的时间</w:t>
      </w:r>
      <w:proofErr w:type="gramStart"/>
      <w:r w:rsidR="000E3961" w:rsidRPr="00B17E6F">
        <w:rPr>
          <w:rFonts w:hint="eastAsia"/>
        </w:rPr>
        <w:t>对比度</w:t>
      </w:r>
      <w:r w:rsidR="00EB420A" w:rsidRPr="00B17E6F">
        <w:t>图再进行</w:t>
      </w:r>
      <w:proofErr w:type="gramEnd"/>
      <w:r w:rsidR="00EB420A" w:rsidRPr="00B17E6F">
        <w:t>空间域上均值滤波的</w:t>
      </w:r>
      <w:r w:rsidR="00EB420A" w:rsidRPr="00B17E6F">
        <w:t xml:space="preserve"> TLASCA</w:t>
      </w:r>
      <w:r w:rsidR="00EB420A" w:rsidRPr="00B17E6F">
        <w:t>方法</w:t>
      </w:r>
      <w:r w:rsidR="000E3961" w:rsidRPr="001279CF">
        <w:rPr>
          <w:rFonts w:hint="eastAsia"/>
          <w:highlight w:val="yellow"/>
          <w:vertAlign w:val="superscript"/>
        </w:rPr>
        <w:t>[</w:t>
      </w:r>
      <w:r w:rsidR="001279CF" w:rsidRPr="001279CF">
        <w:rPr>
          <w:highlight w:val="yellow"/>
          <w:vertAlign w:val="superscript"/>
        </w:rPr>
        <w:t>40</w:t>
      </w:r>
      <w:r w:rsidR="000E3961" w:rsidRPr="001279CF">
        <w:rPr>
          <w:rFonts w:hint="eastAsia"/>
          <w:highlight w:val="yellow"/>
          <w:vertAlign w:val="superscript"/>
        </w:rPr>
        <w:t>]</w:t>
      </w:r>
      <w:r w:rsidR="00EB420A" w:rsidRPr="00B17E6F">
        <w:t>，以及如图</w:t>
      </w:r>
      <w:r w:rsidR="000D6A65" w:rsidRPr="00B17E6F">
        <w:rPr>
          <w:rFonts w:hint="eastAsia"/>
        </w:rPr>
        <w:t>2</w:t>
      </w:r>
      <w:r w:rsidR="00463189">
        <w:t>.3</w:t>
      </w:r>
      <w:r w:rsidR="00EB420A" w:rsidRPr="00B17E6F">
        <w:t>(c)</w:t>
      </w:r>
      <w:r w:rsidR="00EB420A" w:rsidRPr="00B17E6F">
        <w:t>所示</w:t>
      </w:r>
      <w:r w:rsidR="00463189">
        <w:rPr>
          <w:rFonts w:hint="eastAsia"/>
        </w:rPr>
        <w:t>的</w:t>
      </w:r>
      <w:r w:rsidR="00EB420A" w:rsidRPr="00B17E6F">
        <w:t>利用</w:t>
      </w:r>
      <m:oMath>
        <m:r>
          <w:rPr>
            <w:rFonts w:ascii="Cambria Math" w:hAnsi="Cambria Math"/>
          </w:rPr>
          <m:t>N</m:t>
        </m:r>
        <m:r>
          <w:rPr>
            <w:rFonts w:ascii="Cambria Math" w:hAnsi="Cambria Math"/>
            <w:sz w:val="16"/>
            <w:szCs w:val="16"/>
          </w:rPr>
          <m:t>S</m:t>
        </m:r>
        <m:r>
          <w:rPr>
            <w:rFonts w:ascii="Cambria Math" w:hAnsi="Cambria Math"/>
          </w:rPr>
          <m:t>×N</m:t>
        </m:r>
        <m:r>
          <w:rPr>
            <w:rFonts w:ascii="Cambria Math" w:hAnsi="Cambria Math"/>
            <w:sz w:val="16"/>
            <w:szCs w:val="16"/>
          </w:rPr>
          <m:t>s</m:t>
        </m:r>
        <m:r>
          <w:rPr>
            <w:rFonts w:ascii="Cambria Math" w:hAnsi="Cambria Math"/>
          </w:rPr>
          <m:t>×N</m:t>
        </m:r>
      </m:oMath>
      <w:r w:rsidR="00463189">
        <w:t>的时空窗内像素</w:t>
      </w:r>
      <w:r w:rsidR="00463189">
        <w:rPr>
          <w:rFonts w:hint="eastAsia"/>
        </w:rPr>
        <w:t>强度</w:t>
      </w:r>
      <w:r w:rsidR="000E3961" w:rsidRPr="00B17E6F">
        <w:t>值进行</w:t>
      </w:r>
      <w:r w:rsidR="000E3961" w:rsidRPr="00B17E6F">
        <w:rPr>
          <w:rFonts w:hint="eastAsia"/>
        </w:rPr>
        <w:t>对比度</w:t>
      </w:r>
      <w:r w:rsidR="00EB420A" w:rsidRPr="00B17E6F">
        <w:t>计算的</w:t>
      </w:r>
      <w:r w:rsidR="00EB420A" w:rsidRPr="00B17E6F">
        <w:t xml:space="preserve">STLASCA </w:t>
      </w:r>
      <w:r w:rsidR="00EB420A" w:rsidRPr="00B17E6F">
        <w:t>方法</w:t>
      </w:r>
      <w:r w:rsidR="000E3961" w:rsidRPr="001279CF">
        <w:rPr>
          <w:rFonts w:hint="eastAsia"/>
          <w:highlight w:val="yellow"/>
          <w:vertAlign w:val="superscript"/>
        </w:rPr>
        <w:t>[</w:t>
      </w:r>
      <w:r w:rsidR="007A05E1" w:rsidRPr="001279CF">
        <w:rPr>
          <w:highlight w:val="yellow"/>
          <w:vertAlign w:val="superscript"/>
        </w:rPr>
        <w:t>4</w:t>
      </w:r>
      <w:r w:rsidR="001279CF" w:rsidRPr="001279CF">
        <w:rPr>
          <w:highlight w:val="yellow"/>
          <w:vertAlign w:val="superscript"/>
        </w:rPr>
        <w:t>1</w:t>
      </w:r>
      <w:r w:rsidR="000E3961" w:rsidRPr="001279CF">
        <w:rPr>
          <w:rFonts w:hint="eastAsia"/>
          <w:highlight w:val="yellow"/>
          <w:vertAlign w:val="superscript"/>
        </w:rPr>
        <w:t>]</w:t>
      </w:r>
      <w:r w:rsidR="00463189">
        <w:t>。这些进行了折中的方法所用的滑动窗维数和时间轴上的帧数</w:t>
      </w:r>
      <w:r w:rsidR="00463189">
        <w:rPr>
          <w:rFonts w:hint="eastAsia"/>
        </w:rPr>
        <w:t>均</w:t>
      </w:r>
      <w:r w:rsidR="00463189">
        <w:t>小于</w:t>
      </w:r>
      <w:r w:rsidR="00463189">
        <w:rPr>
          <w:rFonts w:hint="eastAsia"/>
        </w:rPr>
        <w:t>单纯在</w:t>
      </w:r>
      <w:r w:rsidR="00EB420A" w:rsidRPr="00B17E6F">
        <w:t>空间域上分析的</w:t>
      </w:r>
      <w:r w:rsidR="00EB420A" w:rsidRPr="00B17E6F">
        <w:t>LSSCA</w:t>
      </w:r>
      <w:r w:rsidR="00EB420A" w:rsidRPr="00B17E6F">
        <w:t>方法和单纯</w:t>
      </w:r>
      <w:r w:rsidR="00125ED0">
        <w:rPr>
          <w:rFonts w:hint="eastAsia"/>
        </w:rPr>
        <w:t>在</w:t>
      </w:r>
      <w:r w:rsidR="00EB420A" w:rsidRPr="00B17E6F">
        <w:t>时间轴上分析的</w:t>
      </w:r>
      <w:r w:rsidR="00EB420A" w:rsidRPr="00B17E6F">
        <w:t>LSTCA</w:t>
      </w:r>
      <w:r w:rsidR="00EB420A" w:rsidRPr="00B17E6F">
        <w:t>方法，且具有更高的信噪比</w:t>
      </w:r>
      <w:r w:rsidR="000E3961" w:rsidRPr="001279CF">
        <w:rPr>
          <w:rFonts w:hint="eastAsia"/>
          <w:highlight w:val="yellow"/>
          <w:vertAlign w:val="superscript"/>
        </w:rPr>
        <w:t>[</w:t>
      </w:r>
      <w:r w:rsidR="007A05E1" w:rsidRPr="001279CF">
        <w:rPr>
          <w:rFonts w:hint="eastAsia"/>
          <w:highlight w:val="yellow"/>
          <w:vertAlign w:val="superscript"/>
        </w:rPr>
        <w:t>4</w:t>
      </w:r>
      <w:r w:rsidR="001279CF" w:rsidRPr="001279CF">
        <w:rPr>
          <w:highlight w:val="yellow"/>
          <w:vertAlign w:val="superscript"/>
        </w:rPr>
        <w:t>2</w:t>
      </w:r>
      <w:r w:rsidR="000E3961" w:rsidRPr="001279CF">
        <w:rPr>
          <w:rFonts w:hint="eastAsia"/>
          <w:highlight w:val="yellow"/>
          <w:vertAlign w:val="superscript"/>
        </w:rPr>
        <w:t>]</w:t>
      </w:r>
      <w:r w:rsidR="00EB420A" w:rsidRPr="00B17E6F">
        <w:t>。在散斑</w:t>
      </w:r>
      <w:r w:rsidR="000E3961" w:rsidRPr="00B17E6F">
        <w:rPr>
          <w:rFonts w:hint="eastAsia"/>
        </w:rPr>
        <w:t>对比度</w:t>
      </w:r>
      <w:r w:rsidR="00EB420A" w:rsidRPr="00B17E6F">
        <w:t>计算方法不断改进的过程中，出现过多种算法及其命名简称（如</w:t>
      </w:r>
      <w:r w:rsidR="00EB420A" w:rsidRPr="00B17E6F">
        <w:t>LASCA</w:t>
      </w:r>
      <w:r w:rsidR="00EB420A" w:rsidRPr="00B17E6F">
        <w:t>，</w:t>
      </w:r>
      <w:r w:rsidR="00EB420A" w:rsidRPr="00B17E6F">
        <w:t xml:space="preserve"> LSI</w:t>
      </w:r>
      <w:r w:rsidR="00EB420A" w:rsidRPr="00B17E6F">
        <w:t>，</w:t>
      </w:r>
      <w:r w:rsidR="00EB420A" w:rsidRPr="00B17E6F">
        <w:t xml:space="preserve"> LSTCA</w:t>
      </w:r>
      <w:r w:rsidR="00EB420A" w:rsidRPr="00B17E6F">
        <w:t>等），但本质上</w:t>
      </w:r>
      <w:r w:rsidR="00463189">
        <w:rPr>
          <w:rFonts w:hint="eastAsia"/>
        </w:rPr>
        <w:t>都是基于对像素强度值的分</w:t>
      </w:r>
      <w:commentRangeStart w:id="60"/>
      <w:r w:rsidR="00463189">
        <w:rPr>
          <w:rFonts w:hint="eastAsia"/>
        </w:rPr>
        <w:t>析</w:t>
      </w:r>
      <w:commentRangeEnd w:id="60"/>
      <w:r w:rsidR="0048314C">
        <w:rPr>
          <w:rStyle w:val="a9"/>
          <w:rFonts w:asciiTheme="minorHAnsi" w:hAnsiTheme="minorHAnsi"/>
        </w:rPr>
        <w:commentReference w:id="60"/>
      </w:r>
      <w:r w:rsidR="00463189">
        <w:rPr>
          <w:rFonts w:hint="eastAsia"/>
        </w:rPr>
        <w:t>。</w:t>
      </w:r>
    </w:p>
    <w:p w:rsidR="00EB420A" w:rsidRDefault="00D66F0D" w:rsidP="000A18F2">
      <w:pPr>
        <w:pStyle w:val="af2"/>
        <w:spacing w:line="240" w:lineRule="auto"/>
        <w:ind w:firstLineChars="0" w:firstLine="0"/>
        <w:jc w:val="center"/>
        <w:rPr>
          <w:rFonts w:asciiTheme="majorEastAsia" w:eastAsiaTheme="majorEastAsia" w:hAnsiTheme="majorEastAsia"/>
        </w:rPr>
      </w:pPr>
      <w:r>
        <w:rPr>
          <w:noProof/>
        </w:rPr>
        <w:lastRenderedPageBreak/>
        <w:drawing>
          <wp:inline distT="0" distB="0" distL="0" distR="0">
            <wp:extent cx="5008418" cy="2032672"/>
            <wp:effectExtent l="0" t="0" r="1905" b="571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stretch>
                      <a:fillRect/>
                    </a:stretch>
                  </pic:blipFill>
                  <pic:spPr>
                    <a:xfrm>
                      <a:off x="0" y="0"/>
                      <a:ext cx="5032040" cy="2042259"/>
                    </a:xfrm>
                    <a:prstGeom prst="rect">
                      <a:avLst/>
                    </a:prstGeom>
                  </pic:spPr>
                </pic:pic>
              </a:graphicData>
            </a:graphic>
          </wp:inline>
        </w:drawing>
      </w:r>
    </w:p>
    <w:p w:rsidR="000D6A65" w:rsidRDefault="000D6A65" w:rsidP="000A18F2">
      <w:pPr>
        <w:pStyle w:val="af2"/>
        <w:ind w:firstLineChars="0" w:firstLine="0"/>
        <w:jc w:val="center"/>
      </w:pPr>
      <w:r>
        <w:rPr>
          <w:rFonts w:hint="eastAsia"/>
        </w:rPr>
        <w:t>图</w:t>
      </w:r>
      <w:r w:rsidR="00125ED0">
        <w:rPr>
          <w:rFonts w:hint="eastAsia"/>
        </w:rPr>
        <w:t>2.3</w:t>
      </w:r>
      <w:r>
        <w:rPr>
          <w:rFonts w:hint="eastAsia"/>
        </w:rPr>
        <w:t>不同计算对比度计算方法的算法图示</w:t>
      </w:r>
      <w:r>
        <w:rPr>
          <w:rFonts w:hint="eastAsia"/>
        </w:rPr>
        <w:t>(a)</w:t>
      </w:r>
      <w:r>
        <w:rPr>
          <w:rFonts w:hint="eastAsia"/>
        </w:rPr>
        <w:t>空间对比度分析方法。</w:t>
      </w:r>
      <w:r>
        <w:rPr>
          <w:rFonts w:hint="eastAsia"/>
        </w:rPr>
        <w:t xml:space="preserve"> (b)</w:t>
      </w:r>
      <w:r>
        <w:rPr>
          <w:rFonts w:hint="eastAsia"/>
        </w:rPr>
        <w:t>时间对比度分析方法。</w:t>
      </w:r>
      <w:r>
        <w:rPr>
          <w:rFonts w:hint="eastAsia"/>
        </w:rPr>
        <w:t>(c)</w:t>
      </w:r>
      <w:r>
        <w:rPr>
          <w:rFonts w:hint="eastAsia"/>
        </w:rPr>
        <w:t>时空联合对比度分析方法</w:t>
      </w:r>
    </w:p>
    <w:p w:rsidR="00774C60" w:rsidRDefault="00125ED0" w:rsidP="000A18F2">
      <w:pPr>
        <w:pStyle w:val="af2"/>
        <w:ind w:firstLineChars="0" w:firstLine="0"/>
        <w:jc w:val="center"/>
      </w:pPr>
      <w:r>
        <w:rPr>
          <w:rFonts w:hint="eastAsia"/>
        </w:rPr>
        <w:t>Fig. 2.3</w:t>
      </w:r>
      <w:r w:rsidR="000D6A65">
        <w:rPr>
          <w:rFonts w:hint="eastAsia"/>
        </w:rPr>
        <w:t xml:space="preserve"> Schematic diagrams of different algorithms for laser speckle contrast analysis. (</w:t>
      </w:r>
      <w:proofErr w:type="gramStart"/>
      <w:r w:rsidR="000D6A65">
        <w:rPr>
          <w:rFonts w:hint="eastAsia"/>
        </w:rPr>
        <w:t>a</w:t>
      </w:r>
      <w:proofErr w:type="gramEnd"/>
      <w:r w:rsidR="000D6A65">
        <w:rPr>
          <w:rFonts w:hint="eastAsia"/>
        </w:rPr>
        <w:t>) Laser speckle spatial contrast analysis. (b) Laser speckle tempor</w:t>
      </w:r>
      <w:r>
        <w:rPr>
          <w:rFonts w:hint="eastAsia"/>
        </w:rPr>
        <w:t>al contrast analysis. (c) Spacial</w:t>
      </w:r>
      <w:r w:rsidR="000D6A65">
        <w:rPr>
          <w:rFonts w:hint="eastAsia"/>
        </w:rPr>
        <w:t>-temporal laser speckle contrast analysis</w:t>
      </w:r>
    </w:p>
    <w:p w:rsidR="00BF3AA5" w:rsidRPr="00BF3AA5" w:rsidRDefault="0075062E" w:rsidP="000E05FB">
      <w:pPr>
        <w:pStyle w:val="ad"/>
        <w:spacing w:before="156"/>
      </w:pPr>
      <w:bookmarkStart w:id="61" w:name="_Toc492044842"/>
      <w:r>
        <w:t>2.4</w:t>
      </w:r>
      <w:r w:rsidR="00BF3AA5" w:rsidRPr="00BF3AA5">
        <w:rPr>
          <w:rFonts w:hint="eastAsia"/>
        </w:rPr>
        <w:t>本章</w:t>
      </w:r>
      <w:r w:rsidR="00BF3AA5">
        <w:rPr>
          <w:rFonts w:hint="eastAsia"/>
        </w:rPr>
        <w:t>小</w:t>
      </w:r>
      <w:r w:rsidR="00BF3AA5" w:rsidRPr="00BF3AA5">
        <w:rPr>
          <w:rFonts w:hint="eastAsia"/>
        </w:rPr>
        <w:t>结</w:t>
      </w:r>
      <w:bookmarkEnd w:id="61"/>
    </w:p>
    <w:p w:rsidR="000A18F2" w:rsidRDefault="0075062E" w:rsidP="002A43E7">
      <w:pPr>
        <w:pStyle w:val="af2"/>
        <w:ind w:firstLine="480"/>
      </w:pPr>
      <w:r>
        <w:rPr>
          <w:rFonts w:hint="eastAsia"/>
        </w:rPr>
        <w:t>本章阐述了三部分内容，第一部分</w:t>
      </w:r>
      <w:r w:rsidR="0030537B">
        <w:rPr>
          <w:rFonts w:hint="eastAsia"/>
        </w:rPr>
        <w:t>介绍了</w:t>
      </w:r>
      <w:r>
        <w:rPr>
          <w:rFonts w:hint="eastAsia"/>
        </w:rPr>
        <w:t>散斑现象，</w:t>
      </w:r>
      <w:r w:rsidR="0030537B">
        <w:rPr>
          <w:rFonts w:hint="eastAsia"/>
        </w:rPr>
        <w:t>包括</w:t>
      </w:r>
      <w:r>
        <w:rPr>
          <w:rFonts w:hint="eastAsia"/>
        </w:rPr>
        <w:t>散斑被发现的过程、产生的机理、散斑的作用、散斑的分类；第二部分</w:t>
      </w:r>
      <w:r w:rsidR="0030537B">
        <w:rPr>
          <w:rFonts w:hint="eastAsia"/>
        </w:rPr>
        <w:t>介绍了</w:t>
      </w:r>
      <w:r>
        <w:rPr>
          <w:rFonts w:hint="eastAsia"/>
        </w:rPr>
        <w:t>激光散斑成像技术的原理，</w:t>
      </w:r>
      <w:r w:rsidR="0030537B">
        <w:rPr>
          <w:rFonts w:hint="eastAsia"/>
        </w:rPr>
        <w:t>包括</w:t>
      </w:r>
      <w:r>
        <w:rPr>
          <w:rFonts w:hint="eastAsia"/>
        </w:rPr>
        <w:t>散斑对比度的计算方法、光强一阶矩与</w:t>
      </w:r>
      <w:proofErr w:type="gramStart"/>
      <w:r>
        <w:rPr>
          <w:rFonts w:hint="eastAsia"/>
        </w:rPr>
        <w:t>二阶矩的</w:t>
      </w:r>
      <w:proofErr w:type="gramEnd"/>
      <w:r>
        <w:rPr>
          <w:rFonts w:hint="eastAsia"/>
        </w:rPr>
        <w:t>计算方法、光强自相关强度与电场强度的关系等等，通过对散斑的统计学分析，建立起光强自相关函数与电场强度自相关函数的关系，继而推出散斑对比度与速度的定性关系；第三部分介绍了散斑对比度的分析方法，主要分为空间对比度分析法和时间对比度分析法，这两种方法各有优劣，空间对比度分析法是对一张散斑图像进行计算</w:t>
      </w:r>
      <w:r w:rsidR="0030537B">
        <w:rPr>
          <w:rFonts w:hint="eastAsia"/>
        </w:rPr>
        <w:t>，采用滑动窗口（通常为</w:t>
      </w:r>
      <m:oMath>
        <m:r>
          <w:rPr>
            <w:rFonts w:ascii="Cambria Math" w:hAnsi="Cambria Math"/>
            <w:color w:val="000000"/>
          </w:rPr>
          <m:t>5×5</m:t>
        </m:r>
      </m:oMath>
      <w:r w:rsidR="0030537B">
        <w:rPr>
          <w:rFonts w:hint="eastAsia"/>
          <w:color w:val="000000"/>
        </w:rPr>
        <w:t>或者</w:t>
      </w:r>
      <m:oMath>
        <m:r>
          <w:rPr>
            <w:rFonts w:ascii="Cambria Math" w:hAnsi="Cambria Math"/>
            <w:color w:val="000000"/>
          </w:rPr>
          <m:t>7×7</m:t>
        </m:r>
      </m:oMath>
      <w:proofErr w:type="gramStart"/>
      <w:r w:rsidR="0030537B">
        <w:rPr>
          <w:rFonts w:hint="eastAsia"/>
          <w:color w:val="000000"/>
        </w:rPr>
        <w:t>个</w:t>
      </w:r>
      <w:proofErr w:type="gramEnd"/>
      <w:r w:rsidR="0030537B">
        <w:rPr>
          <w:rFonts w:hint="eastAsia"/>
          <w:color w:val="000000"/>
        </w:rPr>
        <w:t>像素大小</w:t>
      </w:r>
      <w:r w:rsidR="0030537B">
        <w:rPr>
          <w:rFonts w:hint="eastAsia"/>
        </w:rPr>
        <w:t>）的迭代方式将窗内对比度值赋予一个像素，该法由于只分析单张图像因此保证了足够的时间分辨率，且不易受到曝光时间差异的影响，但由于其窗口的近似赋值，使得空间分辨率降低。时间对比度分析方法是对多张（通常为</w:t>
      </w:r>
      <w:r w:rsidR="0030537B">
        <w:rPr>
          <w:rFonts w:hint="eastAsia"/>
        </w:rPr>
        <w:t>25</w:t>
      </w:r>
      <w:r w:rsidR="0030537B">
        <w:rPr>
          <w:rFonts w:hint="eastAsia"/>
        </w:rPr>
        <w:t>或</w:t>
      </w:r>
      <w:r w:rsidR="0030537B">
        <w:rPr>
          <w:rFonts w:hint="eastAsia"/>
        </w:rPr>
        <w:t>49</w:t>
      </w:r>
      <w:r w:rsidR="0030537B">
        <w:rPr>
          <w:rFonts w:hint="eastAsia"/>
        </w:rPr>
        <w:t>张）散斑图像进行散斑对比度计算，将一段时间内的散斑计算值赋予一个像素，保证了足够的空间分辨率，但却损失掉了部分时间分辨率。此外，本小节还介绍了对上述两种分析方法的改进算法，即时空联合对比度分析方法，本方法将时间和空间对比度分析方法结合起来，将时空分辨率的损失降到最低</w:t>
      </w:r>
      <w:r w:rsidR="002E0086">
        <w:rPr>
          <w:rFonts w:hint="eastAsia"/>
        </w:rPr>
        <w:t>。</w:t>
      </w:r>
    </w:p>
    <w:p w:rsidR="000A18F2" w:rsidRDefault="000A18F2">
      <w:pPr>
        <w:widowControl/>
        <w:jc w:val="left"/>
        <w:rPr>
          <w:rFonts w:ascii="Times New Roman" w:hAnsi="Times New Roman"/>
          <w:sz w:val="24"/>
          <w:szCs w:val="24"/>
        </w:rPr>
      </w:pPr>
      <w:r>
        <w:br w:type="page"/>
      </w:r>
    </w:p>
    <w:p w:rsidR="000D6A65" w:rsidRPr="00F671C1" w:rsidRDefault="00F671C1" w:rsidP="000E05FB">
      <w:pPr>
        <w:pStyle w:val="ab"/>
        <w:spacing w:before="156"/>
      </w:pPr>
      <w:bookmarkStart w:id="62" w:name="_Toc492044843"/>
      <w:r w:rsidRPr="00F671C1">
        <w:rPr>
          <w:rFonts w:hint="eastAsia"/>
        </w:rPr>
        <w:lastRenderedPageBreak/>
        <w:t xml:space="preserve">第三章 </w:t>
      </w:r>
      <w:r w:rsidR="002E7B98">
        <w:rPr>
          <w:rFonts w:hint="eastAsia"/>
        </w:rPr>
        <w:t>理疗功效</w:t>
      </w:r>
      <w:r w:rsidRPr="00F671C1">
        <w:rPr>
          <w:rFonts w:hint="eastAsia"/>
        </w:rPr>
        <w:t>检测系统</w:t>
      </w:r>
      <w:r w:rsidR="002E7B98">
        <w:rPr>
          <w:rFonts w:hint="eastAsia"/>
        </w:rPr>
        <w:t>的搭建</w:t>
      </w:r>
      <w:commentRangeStart w:id="63"/>
      <w:r w:rsidR="002E7B98">
        <w:rPr>
          <w:rFonts w:hint="eastAsia"/>
        </w:rPr>
        <w:t>和校验</w:t>
      </w:r>
      <w:bookmarkEnd w:id="62"/>
      <w:commentRangeEnd w:id="63"/>
      <w:r w:rsidR="003B6A2E">
        <w:rPr>
          <w:rStyle w:val="a9"/>
          <w:rFonts w:asciiTheme="minorHAnsi" w:eastAsiaTheme="minorEastAsia" w:hAnsiTheme="minorHAnsi"/>
        </w:rPr>
        <w:commentReference w:id="63"/>
      </w:r>
    </w:p>
    <w:p w:rsidR="00D10BB2" w:rsidRDefault="00F671C1" w:rsidP="00F12F1E">
      <w:pPr>
        <w:pStyle w:val="ad"/>
        <w:spacing w:before="156"/>
      </w:pPr>
      <w:bookmarkStart w:id="64" w:name="_Toc492044844"/>
      <w:r>
        <w:rPr>
          <w:rFonts w:hint="eastAsia"/>
        </w:rPr>
        <w:t xml:space="preserve">3.1 </w:t>
      </w:r>
      <w:r w:rsidR="002E7B98">
        <w:rPr>
          <w:rFonts w:hint="eastAsia"/>
        </w:rPr>
        <w:t>理疗功效检测系统设计</w:t>
      </w:r>
      <w:r>
        <w:rPr>
          <w:rFonts w:hint="eastAsia"/>
        </w:rPr>
        <w:t>总体框架</w:t>
      </w:r>
      <w:bookmarkEnd w:id="64"/>
    </w:p>
    <w:p w:rsidR="00C11AE3" w:rsidRDefault="002D621C" w:rsidP="002A43E7">
      <w:pPr>
        <w:pStyle w:val="af2"/>
        <w:ind w:firstLine="480"/>
      </w:pPr>
      <w:r>
        <w:rPr>
          <w:rFonts w:hint="eastAsia"/>
        </w:rPr>
        <w:t>本论文以传统穴位定位方法</w:t>
      </w:r>
      <w:r w:rsidR="007F68CB">
        <w:rPr>
          <w:rFonts w:hint="eastAsia"/>
        </w:rPr>
        <w:t>选取部分具有代表性的穴位进行理疗刺激，并在次远端位置选取穴位（非穴位）检测点，测量其理疗过程中血流变化情况</w:t>
      </w:r>
      <w:r w:rsidR="00807B4B">
        <w:rPr>
          <w:rFonts w:hint="eastAsia"/>
        </w:rPr>
        <w:t>，期间使用</w:t>
      </w:r>
      <w:r w:rsidR="00807B4B">
        <w:rPr>
          <w:rFonts w:hint="eastAsia"/>
        </w:rPr>
        <w:t>CCD</w:t>
      </w:r>
      <w:r w:rsidR="00807B4B">
        <w:rPr>
          <w:rFonts w:hint="eastAsia"/>
        </w:rPr>
        <w:t>工业相机采集图像并运用数字图像处理方法对图像进行数据处理，并实现检测系统的软件界面设计，最后结合中医经络理论，探索一种有效的理疗效果检测方法并进行了初步实验验证。本文的整体框架如图</w:t>
      </w:r>
      <w:r w:rsidR="00807B4B">
        <w:rPr>
          <w:rFonts w:hint="eastAsia"/>
        </w:rPr>
        <w:t>3.1</w:t>
      </w:r>
      <w:r w:rsidR="00807B4B">
        <w:rPr>
          <w:rFonts w:hint="eastAsia"/>
        </w:rPr>
        <w:t>所示。</w:t>
      </w:r>
    </w:p>
    <w:p w:rsidR="00807B4B" w:rsidRDefault="000802A1" w:rsidP="000A18F2">
      <w:pPr>
        <w:pStyle w:val="af2"/>
        <w:spacing w:line="240" w:lineRule="auto"/>
        <w:ind w:firstLineChars="0" w:firstLine="0"/>
        <w:jc w:val="center"/>
        <w:rPr>
          <w:rFonts w:asciiTheme="majorEastAsia" w:eastAsiaTheme="majorEastAsia" w:hAnsiTheme="majorEastAsia"/>
        </w:rPr>
      </w:pPr>
      <w:r>
        <w:rPr>
          <w:noProof/>
        </w:rPr>
        <w:drawing>
          <wp:inline distT="0" distB="0" distL="0" distR="0">
            <wp:extent cx="3337560" cy="3564297"/>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print"/>
                    <a:stretch>
                      <a:fillRect/>
                    </a:stretch>
                  </pic:blipFill>
                  <pic:spPr>
                    <a:xfrm>
                      <a:off x="0" y="0"/>
                      <a:ext cx="3341848" cy="3568876"/>
                    </a:xfrm>
                    <a:prstGeom prst="rect">
                      <a:avLst/>
                    </a:prstGeom>
                  </pic:spPr>
                </pic:pic>
              </a:graphicData>
            </a:graphic>
          </wp:inline>
        </w:drawing>
      </w:r>
    </w:p>
    <w:p w:rsidR="006A1C3C" w:rsidRDefault="006A1C3C" w:rsidP="000A18F2">
      <w:pPr>
        <w:pStyle w:val="af2"/>
        <w:ind w:firstLineChars="0" w:firstLine="0"/>
        <w:jc w:val="center"/>
      </w:pPr>
      <w:r>
        <w:rPr>
          <w:rFonts w:hint="eastAsia"/>
        </w:rPr>
        <w:t>图</w:t>
      </w:r>
      <w:r>
        <w:rPr>
          <w:rFonts w:hint="eastAsia"/>
        </w:rPr>
        <w:t xml:space="preserve">3.1 </w:t>
      </w:r>
      <w:r>
        <w:rPr>
          <w:rFonts w:hint="eastAsia"/>
        </w:rPr>
        <w:t>系统设计框图</w:t>
      </w:r>
    </w:p>
    <w:p w:rsidR="003F1132" w:rsidRPr="00C11AE3" w:rsidRDefault="003F1132" w:rsidP="000A18F2">
      <w:pPr>
        <w:pStyle w:val="af2"/>
        <w:ind w:firstLineChars="0" w:firstLine="0"/>
        <w:jc w:val="center"/>
      </w:pPr>
      <w:r>
        <w:rPr>
          <w:rFonts w:hint="eastAsia"/>
        </w:rPr>
        <w:t>F</w:t>
      </w:r>
      <w:r>
        <w:t>ig. 3.1 The systematic design chart</w:t>
      </w:r>
    </w:p>
    <w:p w:rsidR="00202921" w:rsidRDefault="00F671C1" w:rsidP="000E05FB">
      <w:pPr>
        <w:pStyle w:val="ad"/>
        <w:spacing w:before="156"/>
      </w:pPr>
      <w:bookmarkStart w:id="65" w:name="_Toc492044845"/>
      <w:r>
        <w:rPr>
          <w:rFonts w:hint="eastAsia"/>
        </w:rPr>
        <w:t>3.2</w:t>
      </w:r>
      <w:r w:rsidR="002E7B98">
        <w:rPr>
          <w:rFonts w:hint="eastAsia"/>
        </w:rPr>
        <w:t>系统硬件设计</w:t>
      </w:r>
      <w:bookmarkEnd w:id="65"/>
    </w:p>
    <w:p w:rsidR="00202921" w:rsidRDefault="00202921" w:rsidP="002A43E7">
      <w:pPr>
        <w:pStyle w:val="af2"/>
        <w:ind w:firstLine="480"/>
      </w:pPr>
      <w:r w:rsidRPr="00202921">
        <w:rPr>
          <w:rFonts w:hint="eastAsia"/>
        </w:rPr>
        <w:t>激光散斑成像是一种</w:t>
      </w:r>
      <w:r>
        <w:rPr>
          <w:rFonts w:hint="eastAsia"/>
        </w:rPr>
        <w:t>非接触式的光学成像方法，</w:t>
      </w:r>
      <w:r w:rsidR="00DB1A93">
        <w:rPr>
          <w:rFonts w:hint="eastAsia"/>
        </w:rPr>
        <w:t>其系统设计考虑到宽视场的要求以实现多种场合的应用，则该成像系统包括激光光源、光束扩散模块、图像采集模块及可调节高度支架四部分</w:t>
      </w:r>
      <w:r w:rsidR="00D664D5">
        <w:rPr>
          <w:rFonts w:hint="eastAsia"/>
        </w:rPr>
        <w:t>，系统模拟图（除固定支架）如图</w:t>
      </w:r>
      <w:r w:rsidR="00D664D5">
        <w:rPr>
          <w:rFonts w:hint="eastAsia"/>
        </w:rPr>
        <w:t>3.2</w:t>
      </w:r>
      <w:r w:rsidR="00D664D5">
        <w:rPr>
          <w:rFonts w:hint="eastAsia"/>
        </w:rPr>
        <w:t>所示。</w:t>
      </w:r>
    </w:p>
    <w:p w:rsidR="00D664D5" w:rsidRDefault="00D664D5" w:rsidP="000A18F2">
      <w:pPr>
        <w:pStyle w:val="af2"/>
        <w:spacing w:line="240" w:lineRule="auto"/>
        <w:ind w:firstLine="480"/>
        <w:jc w:val="center"/>
      </w:pPr>
      <w:r>
        <w:rPr>
          <w:rFonts w:hint="eastAsia"/>
          <w:noProof/>
        </w:rPr>
        <w:lastRenderedPageBreak/>
        <w:drawing>
          <wp:inline distT="0" distB="0" distL="0" distR="0">
            <wp:extent cx="2618925" cy="2506931"/>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散斑成像系统模拟图.png"/>
                    <pic:cNvPicPr/>
                  </pic:nvPicPr>
                  <pic:blipFill>
                    <a:blip r:embed="rId1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618925" cy="2506931"/>
                    </a:xfrm>
                    <a:prstGeom prst="rect">
                      <a:avLst/>
                    </a:prstGeom>
                  </pic:spPr>
                </pic:pic>
              </a:graphicData>
            </a:graphic>
          </wp:inline>
        </w:drawing>
      </w:r>
    </w:p>
    <w:p w:rsidR="00D664D5" w:rsidRDefault="00D664D5" w:rsidP="000A18F2">
      <w:pPr>
        <w:pStyle w:val="af2"/>
        <w:ind w:firstLine="480"/>
        <w:jc w:val="center"/>
      </w:pPr>
      <w:r>
        <w:rPr>
          <w:rFonts w:hint="eastAsia"/>
        </w:rPr>
        <w:t>图</w:t>
      </w:r>
      <w:r>
        <w:rPr>
          <w:rFonts w:hint="eastAsia"/>
        </w:rPr>
        <w:t xml:space="preserve">3.2 </w:t>
      </w:r>
      <w:r>
        <w:rPr>
          <w:rFonts w:hint="eastAsia"/>
        </w:rPr>
        <w:t>激光散斑成像系统模拟图</w:t>
      </w:r>
    </w:p>
    <w:p w:rsidR="00D664D5" w:rsidRDefault="00D664D5" w:rsidP="000A18F2">
      <w:pPr>
        <w:pStyle w:val="af2"/>
        <w:ind w:firstLine="480"/>
        <w:jc w:val="center"/>
      </w:pPr>
      <w:r>
        <w:rPr>
          <w:rFonts w:hint="eastAsia"/>
        </w:rPr>
        <w:t>F</w:t>
      </w:r>
      <w:r>
        <w:t xml:space="preserve">ig. 3.2 </w:t>
      </w:r>
      <w:r w:rsidR="00652632">
        <w:t>Laser speckle simulated imaging system</w:t>
      </w:r>
    </w:p>
    <w:p w:rsidR="006A1C3C" w:rsidRDefault="006A1C3C" w:rsidP="000A18F2">
      <w:pPr>
        <w:pStyle w:val="af2"/>
        <w:ind w:firstLine="480"/>
      </w:pPr>
      <w:r>
        <w:rPr>
          <w:rFonts w:hint="eastAsia"/>
        </w:rPr>
        <w:t>常用的激光照明有如图</w:t>
      </w:r>
      <w:r>
        <w:rPr>
          <w:rFonts w:hint="eastAsia"/>
        </w:rPr>
        <w:t>3.</w:t>
      </w:r>
      <w:r w:rsidR="00EB431B">
        <w:t>3</w:t>
      </w:r>
      <w:r>
        <w:rPr>
          <w:rFonts w:hint="eastAsia"/>
        </w:rPr>
        <w:t>所示的两种结构，图</w:t>
      </w:r>
      <w:r>
        <w:rPr>
          <w:rFonts w:hint="eastAsia"/>
        </w:rPr>
        <w:t>3.</w:t>
      </w:r>
      <w:r w:rsidR="00EB431B">
        <w:t>3</w:t>
      </w:r>
      <w:r>
        <w:rPr>
          <w:rFonts w:hint="eastAsia"/>
        </w:rPr>
        <w:t>(</w:t>
      </w:r>
      <w:r>
        <w:t>a</w:t>
      </w:r>
      <w:r>
        <w:rPr>
          <w:rFonts w:hint="eastAsia"/>
        </w:rPr>
        <w:t>)</w:t>
      </w:r>
      <w:r>
        <w:rPr>
          <w:rFonts w:hint="eastAsia"/>
        </w:rPr>
        <w:t>中激光光源以一定的角度倾斜照射被测物体表面，</w:t>
      </w:r>
      <w:r w:rsidR="00E27372">
        <w:rPr>
          <w:rFonts w:hint="eastAsia"/>
        </w:rPr>
        <w:t>由于斜射角度过大或在被测物上产生严重的</w:t>
      </w:r>
      <w:r w:rsidR="00E313EA">
        <w:rPr>
          <w:rFonts w:hint="eastAsia"/>
        </w:rPr>
        <w:t>阴影从而影响最终的成像结果，其次由于系统工作台的调节幅度有限、仪器的工作距离受限等原因，采用斜射方式时被照亮区域面积较小，不便于二次</w:t>
      </w:r>
      <w:proofErr w:type="gramStart"/>
      <w:r w:rsidR="00E313EA">
        <w:rPr>
          <w:rFonts w:hint="eastAsia"/>
        </w:rPr>
        <w:t>扩束扩大</w:t>
      </w:r>
      <w:proofErr w:type="gramEnd"/>
      <w:r w:rsidR="00E313EA">
        <w:rPr>
          <w:rFonts w:hint="eastAsia"/>
        </w:rPr>
        <w:t>照射区域</w:t>
      </w:r>
      <w:r w:rsidR="00665750">
        <w:rPr>
          <w:rFonts w:hint="eastAsia"/>
        </w:rPr>
        <w:t>。所以本章中</w:t>
      </w:r>
      <w:r w:rsidR="00E313EA">
        <w:rPr>
          <w:rFonts w:hint="eastAsia"/>
        </w:rPr>
        <w:t>系统设计采用了</w:t>
      </w:r>
      <w:r w:rsidR="00E27372">
        <w:rPr>
          <w:rFonts w:hint="eastAsia"/>
        </w:rPr>
        <w:t>如图</w:t>
      </w:r>
      <w:r w:rsidR="00E27372">
        <w:rPr>
          <w:rFonts w:hint="eastAsia"/>
        </w:rPr>
        <w:t>3.</w:t>
      </w:r>
      <w:r w:rsidR="00EB431B">
        <w:t>3</w:t>
      </w:r>
      <w:r w:rsidR="00E27372">
        <w:rPr>
          <w:rFonts w:hint="eastAsia"/>
        </w:rPr>
        <w:t>(</w:t>
      </w:r>
      <w:r w:rsidR="00E27372">
        <w:t>b)</w:t>
      </w:r>
      <w:r w:rsidR="00E27372">
        <w:rPr>
          <w:rFonts w:hint="eastAsia"/>
        </w:rPr>
        <w:t>的照明结构，利用分光器件或凸面镜改变激光光束的方向，使照明光束尽可能与成像光束重合</w:t>
      </w:r>
      <w:r w:rsidR="00665750">
        <w:rPr>
          <w:rFonts w:hint="eastAsia"/>
        </w:rPr>
        <w:t>，</w:t>
      </w:r>
      <w:r w:rsidR="00E27372">
        <w:rPr>
          <w:rFonts w:hint="eastAsia"/>
        </w:rPr>
        <w:t>被照亮区域与</w:t>
      </w:r>
      <w:r w:rsidR="00E27372">
        <w:rPr>
          <w:rFonts w:hint="eastAsia"/>
        </w:rPr>
        <w:t>CCD</w:t>
      </w:r>
      <w:r w:rsidR="00E27372">
        <w:rPr>
          <w:rFonts w:hint="eastAsia"/>
        </w:rPr>
        <w:t>采集区域保持一致</w:t>
      </w:r>
      <w:r w:rsidR="00665750">
        <w:rPr>
          <w:rFonts w:hint="eastAsia"/>
        </w:rPr>
        <w:t>。这样</w:t>
      </w:r>
      <w:r w:rsidR="00E27372">
        <w:rPr>
          <w:rFonts w:hint="eastAsia"/>
        </w:rPr>
        <w:t>能最大限度减少光照产生的阴影，如果使用凹面镜还可进一步扩大照亮区域面积。</w:t>
      </w:r>
      <w:r w:rsidR="00352F04">
        <w:rPr>
          <w:rFonts w:hint="eastAsia"/>
        </w:rPr>
        <w:t>通过对激光光束发散角的和</w:t>
      </w:r>
      <w:r w:rsidR="00352F04">
        <w:rPr>
          <w:rFonts w:hint="eastAsia"/>
        </w:rPr>
        <w:t>CCD</w:t>
      </w:r>
      <w:r w:rsidR="00352F04">
        <w:rPr>
          <w:rFonts w:hint="eastAsia"/>
        </w:rPr>
        <w:t>相机</w:t>
      </w:r>
      <w:r w:rsidR="003710E1">
        <w:rPr>
          <w:rFonts w:hint="eastAsia"/>
        </w:rPr>
        <w:t>视场角的设定，保证视野范围是始终处于激光光束照明区域内。</w:t>
      </w:r>
    </w:p>
    <w:p w:rsidR="003A3080" w:rsidRDefault="003A3080" w:rsidP="0037507A">
      <w:pPr>
        <w:pStyle w:val="af2"/>
        <w:spacing w:line="240" w:lineRule="auto"/>
        <w:ind w:firstLineChars="0" w:firstLine="0"/>
        <w:jc w:val="center"/>
        <w:rPr>
          <w:rFonts w:asciiTheme="majorEastAsia" w:eastAsiaTheme="majorEastAsia" w:hAnsiTheme="majorEastAsia"/>
        </w:rPr>
      </w:pPr>
      <w:r w:rsidRPr="0037507A">
        <w:rPr>
          <w:noProof/>
        </w:rPr>
        <w:drawing>
          <wp:inline distT="0" distB="0" distL="0" distR="0">
            <wp:extent cx="5274310" cy="3088938"/>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274310" cy="3088938"/>
                    </a:xfrm>
                    <a:prstGeom prst="rect">
                      <a:avLst/>
                    </a:prstGeom>
                  </pic:spPr>
                </pic:pic>
              </a:graphicData>
            </a:graphic>
          </wp:inline>
        </w:drawing>
      </w:r>
    </w:p>
    <w:p w:rsidR="003A3080" w:rsidRDefault="003A3080" w:rsidP="0037507A">
      <w:pPr>
        <w:pStyle w:val="af2"/>
        <w:ind w:firstLineChars="0" w:firstLine="0"/>
        <w:jc w:val="center"/>
      </w:pPr>
      <w:r w:rsidRPr="003D627C">
        <w:rPr>
          <w:rFonts w:hint="eastAsia"/>
        </w:rPr>
        <w:t>图</w:t>
      </w:r>
      <w:r w:rsidRPr="003D627C">
        <w:rPr>
          <w:rFonts w:hint="eastAsia"/>
        </w:rPr>
        <w:t>3.</w:t>
      </w:r>
      <w:r w:rsidR="00EB431B">
        <w:t>3</w:t>
      </w:r>
      <w:r w:rsidRPr="003D627C">
        <w:t>(a)</w:t>
      </w:r>
      <w:r w:rsidRPr="003D627C">
        <w:rPr>
          <w:rFonts w:hint="eastAsia"/>
        </w:rPr>
        <w:t>倾斜照明结构</w:t>
      </w:r>
      <w:r w:rsidRPr="003D627C">
        <w:t>(b)</w:t>
      </w:r>
      <w:r w:rsidRPr="003D627C">
        <w:rPr>
          <w:rFonts w:hint="eastAsia"/>
        </w:rPr>
        <w:t>近同轴照明结构</w:t>
      </w:r>
    </w:p>
    <w:p w:rsidR="00EB431B" w:rsidRPr="003A3080" w:rsidRDefault="00EB431B" w:rsidP="0037507A">
      <w:pPr>
        <w:pStyle w:val="af2"/>
        <w:ind w:firstLineChars="0" w:firstLine="0"/>
        <w:jc w:val="center"/>
      </w:pPr>
      <w:r>
        <w:rPr>
          <w:rFonts w:hint="eastAsia"/>
        </w:rPr>
        <w:lastRenderedPageBreak/>
        <w:t>F</w:t>
      </w:r>
      <w:r w:rsidR="00D06980">
        <w:t>ig.3.3</w:t>
      </w:r>
      <w:r>
        <w:t xml:space="preserve"> The schmetic of structure with (a)</w:t>
      </w:r>
      <w:r w:rsidR="00D06980">
        <w:t xml:space="preserve"> oblique illumination and (b) coaxial illumination</w:t>
      </w:r>
    </w:p>
    <w:p w:rsidR="00693998" w:rsidRPr="00E27372" w:rsidRDefault="00FD06B2" w:rsidP="002A43E7">
      <w:pPr>
        <w:pStyle w:val="af2"/>
        <w:ind w:firstLine="480"/>
      </w:pPr>
      <w:r>
        <w:rPr>
          <w:rFonts w:hint="eastAsia"/>
        </w:rPr>
        <w:t>图</w:t>
      </w:r>
      <w:r w:rsidR="00231A44">
        <w:rPr>
          <w:rFonts w:hint="eastAsia"/>
        </w:rPr>
        <w:t>3.4</w:t>
      </w:r>
      <w:r>
        <w:rPr>
          <w:rFonts w:hint="eastAsia"/>
        </w:rPr>
        <w:t>为</w:t>
      </w:r>
      <w:r w:rsidR="003710E1">
        <w:rPr>
          <w:rFonts w:hint="eastAsia"/>
        </w:rPr>
        <w:t>激光散斑成像系统的</w:t>
      </w:r>
      <w:r>
        <w:rPr>
          <w:rFonts w:hint="eastAsia"/>
        </w:rPr>
        <w:t>实物图，确定了系统的</w:t>
      </w:r>
      <w:r w:rsidR="003710E1">
        <w:rPr>
          <w:rFonts w:hint="eastAsia"/>
        </w:rPr>
        <w:t>基本构成和照明方式后</w:t>
      </w:r>
      <w:r w:rsidR="003D627C">
        <w:rPr>
          <w:rFonts w:hint="eastAsia"/>
        </w:rPr>
        <w:t>，将分别对系统内主要</w:t>
      </w:r>
      <w:r w:rsidR="003710E1">
        <w:rPr>
          <w:rFonts w:hint="eastAsia"/>
        </w:rPr>
        <w:t>组件进行分析设计。</w:t>
      </w:r>
    </w:p>
    <w:p w:rsidR="009B4276" w:rsidRDefault="003A3080" w:rsidP="0037507A">
      <w:pPr>
        <w:pStyle w:val="af2"/>
        <w:spacing w:line="240" w:lineRule="auto"/>
        <w:ind w:firstLineChars="0" w:firstLine="0"/>
        <w:jc w:val="center"/>
      </w:pPr>
      <w:r>
        <w:rPr>
          <w:rFonts w:hint="eastAsia"/>
          <w:noProof/>
        </w:rPr>
        <w:drawing>
          <wp:inline distT="0" distB="0" distL="0" distR="0">
            <wp:extent cx="3589433" cy="2690509"/>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散斑成像系统实物图.png"/>
                    <pic:cNvPicPr/>
                  </pic:nvPicPr>
                  <pic:blipFill>
                    <a:blip r:embed="rId2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589433" cy="2690509"/>
                    </a:xfrm>
                    <a:prstGeom prst="rect">
                      <a:avLst/>
                    </a:prstGeom>
                  </pic:spPr>
                </pic:pic>
              </a:graphicData>
            </a:graphic>
          </wp:inline>
        </w:drawing>
      </w:r>
    </w:p>
    <w:p w:rsidR="00231A44" w:rsidRPr="003F1132" w:rsidRDefault="00231A44" w:rsidP="0037507A">
      <w:pPr>
        <w:pStyle w:val="af2"/>
        <w:ind w:firstLineChars="0" w:firstLine="0"/>
        <w:jc w:val="center"/>
      </w:pPr>
      <w:r w:rsidRPr="003F1132">
        <w:rPr>
          <w:rFonts w:hint="eastAsia"/>
        </w:rPr>
        <w:t>图</w:t>
      </w:r>
      <w:r w:rsidRPr="003F1132">
        <w:rPr>
          <w:rFonts w:hint="eastAsia"/>
        </w:rPr>
        <w:t xml:space="preserve">3.4 </w:t>
      </w:r>
      <w:r w:rsidRPr="003F1132">
        <w:rPr>
          <w:rFonts w:hint="eastAsia"/>
        </w:rPr>
        <w:t>激光散斑成像系统实物图</w:t>
      </w:r>
    </w:p>
    <w:p w:rsidR="00231A44" w:rsidRPr="003F1132" w:rsidRDefault="00231A44" w:rsidP="0037507A">
      <w:pPr>
        <w:pStyle w:val="af2"/>
        <w:ind w:firstLineChars="0" w:firstLine="0"/>
        <w:jc w:val="center"/>
      </w:pPr>
      <w:r w:rsidRPr="003F1132">
        <w:rPr>
          <w:rFonts w:hint="eastAsia"/>
        </w:rPr>
        <w:t>Fi</w:t>
      </w:r>
      <w:r w:rsidRPr="003F1132">
        <w:t xml:space="preserve">g. 3.4 </w:t>
      </w:r>
      <w:r w:rsidR="00E8056B">
        <w:t>L</w:t>
      </w:r>
      <w:r w:rsidR="003F1132" w:rsidRPr="003F1132">
        <w:t>aser speckle imaging</w:t>
      </w:r>
      <w:r w:rsidR="00E8056B">
        <w:t xml:space="preserve"> system</w:t>
      </w:r>
    </w:p>
    <w:p w:rsidR="00C11AE3" w:rsidRDefault="00C11AE3" w:rsidP="000E05FB">
      <w:pPr>
        <w:pStyle w:val="af"/>
        <w:spacing w:before="156"/>
      </w:pPr>
      <w:bookmarkStart w:id="66" w:name="_Toc492044846"/>
      <w:r w:rsidRPr="00C11AE3">
        <w:rPr>
          <w:rFonts w:hint="eastAsia"/>
        </w:rPr>
        <w:t xml:space="preserve">3.2.1 </w:t>
      </w:r>
      <w:r w:rsidR="003D627C">
        <w:rPr>
          <w:rFonts w:hint="eastAsia"/>
        </w:rPr>
        <w:t>激光光源</w:t>
      </w:r>
      <w:bookmarkEnd w:id="66"/>
    </w:p>
    <w:p w:rsidR="003D627C" w:rsidRDefault="003D627C" w:rsidP="002A43E7">
      <w:pPr>
        <w:pStyle w:val="af2"/>
        <w:ind w:firstLine="480"/>
      </w:pPr>
      <w:r w:rsidRPr="003D627C">
        <w:rPr>
          <w:rFonts w:hint="eastAsia"/>
        </w:rPr>
        <w:t>系统使用的光源为低功率的半导体激光</w:t>
      </w:r>
      <w:r w:rsidR="00C2601B">
        <w:rPr>
          <w:rFonts w:hint="eastAsia"/>
        </w:rPr>
        <w:t>器，其体积小、重量轻，因此便于系统的结构调整，也更符合系统轻便化的设计要求，</w:t>
      </w:r>
      <w:proofErr w:type="gramStart"/>
      <w:r w:rsidR="00C2601B">
        <w:rPr>
          <w:rFonts w:hint="eastAsia"/>
        </w:rPr>
        <w:t>同时小</w:t>
      </w:r>
      <w:proofErr w:type="gramEnd"/>
      <w:r w:rsidR="00C2601B">
        <w:rPr>
          <w:rFonts w:hint="eastAsia"/>
        </w:rPr>
        <w:t>功率的半导体激光器对对人体伤害会更小，此外，半导体激光器还具有可靠性好、使用寿命长等诸多优点。</w:t>
      </w:r>
      <w:r w:rsidR="00C17345">
        <w:rPr>
          <w:rFonts w:hint="eastAsia"/>
        </w:rPr>
        <w:t>所以本设计中选择了红光波段</w:t>
      </w:r>
      <w:r w:rsidR="00C17345">
        <w:rPr>
          <w:rFonts w:hint="eastAsia"/>
        </w:rPr>
        <w:t>780</w:t>
      </w:r>
      <m:oMath>
        <m:r>
          <m:rPr>
            <m:sty m:val="p"/>
          </m:rPr>
          <w:rPr>
            <w:rFonts w:ascii="Cambria Math" w:hAnsi="Cambria Math" w:hint="eastAsia"/>
          </w:rPr>
          <m:t>nm</m:t>
        </m:r>
      </m:oMath>
      <w:r w:rsidR="00C17345">
        <w:rPr>
          <w:rFonts w:hint="eastAsia"/>
        </w:rPr>
        <w:t>,</w:t>
      </w:r>
      <w:r w:rsidR="00C17345">
        <w:rPr>
          <w:rFonts w:hint="eastAsia"/>
        </w:rPr>
        <w:t>详细参数如表</w:t>
      </w:r>
      <w:r w:rsidR="00C17345">
        <w:rPr>
          <w:rFonts w:hint="eastAsia"/>
        </w:rPr>
        <w:t>3.1</w:t>
      </w:r>
      <w:r w:rsidR="00C17345">
        <w:rPr>
          <w:rFonts w:hint="eastAsia"/>
        </w:rPr>
        <w:t>所示。</w:t>
      </w:r>
      <w:r w:rsidR="00C34940">
        <w:rPr>
          <w:rFonts w:hint="eastAsia"/>
        </w:rPr>
        <w:t>激光器实物图如图</w:t>
      </w:r>
      <w:r w:rsidR="00C34940">
        <w:rPr>
          <w:rFonts w:hint="eastAsia"/>
        </w:rPr>
        <w:t>3.5</w:t>
      </w:r>
      <w:r w:rsidR="00C34940">
        <w:rPr>
          <w:rFonts w:hint="eastAsia"/>
        </w:rPr>
        <w:t>所示。</w:t>
      </w:r>
    </w:p>
    <w:p w:rsidR="00AA6D8C" w:rsidRDefault="00AA6D8C" w:rsidP="00AA6D8C">
      <w:pPr>
        <w:pStyle w:val="af2"/>
        <w:ind w:firstLineChars="0" w:firstLine="0"/>
        <w:jc w:val="center"/>
      </w:pPr>
      <w:moveToRangeStart w:id="67" w:author="fyp" w:date="2017-09-12T22:30:00Z" w:name="move493018752"/>
      <w:moveTo w:id="68" w:author="fyp" w:date="2017-09-12T22:30:00Z">
        <w:r w:rsidRPr="00231A44">
          <w:rPr>
            <w:rFonts w:hint="eastAsia"/>
          </w:rPr>
          <w:t>表</w:t>
        </w:r>
        <w:r w:rsidRPr="00231A44">
          <w:rPr>
            <w:rFonts w:hint="eastAsia"/>
          </w:rPr>
          <w:t xml:space="preserve">3.1 </w:t>
        </w:r>
        <w:r w:rsidRPr="00231A44">
          <w:rPr>
            <w:rFonts w:hint="eastAsia"/>
          </w:rPr>
          <w:t>激光器性能参数</w:t>
        </w:r>
      </w:moveTo>
    </w:p>
    <w:p w:rsidR="00AA6D8C" w:rsidRDefault="00AA6D8C" w:rsidP="00AA6D8C">
      <w:pPr>
        <w:pStyle w:val="af2"/>
        <w:ind w:firstLineChars="0" w:firstLine="0"/>
        <w:jc w:val="center"/>
      </w:pPr>
      <w:moveTo w:id="69" w:author="fyp" w:date="2017-09-12T22:30:00Z">
        <w:r>
          <w:rPr>
            <w:rFonts w:hint="eastAsia"/>
          </w:rPr>
          <w:t>Ta</w:t>
        </w:r>
        <w:r>
          <w:t xml:space="preserve">ble 3.1 </w:t>
        </w:r>
        <w:proofErr w:type="gramStart"/>
        <w:r>
          <w:t>The</w:t>
        </w:r>
        <w:proofErr w:type="gramEnd"/>
        <w:r>
          <w:t xml:space="preserve"> parameters of laser</w:t>
        </w:r>
      </w:moveTo>
    </w:p>
    <w:moveToRangeEnd w:id="67"/>
    <w:p w:rsidR="00C17345" w:rsidRDefault="00C17345" w:rsidP="00F12F1E">
      <w:pPr>
        <w:spacing w:beforeLines="50"/>
        <w:outlineLvl w:val="1"/>
        <w:rPr>
          <w:rFonts w:asciiTheme="majorEastAsia" w:eastAsiaTheme="majorEastAsia" w:hAnsiTheme="majorEastAsia"/>
          <w:sz w:val="24"/>
          <w:szCs w:val="24"/>
        </w:rPr>
      </w:pPr>
    </w:p>
    <w:tbl>
      <w:tblPr>
        <w:tblStyle w:val="a6"/>
        <w:tblW w:w="0" w:type="auto"/>
        <w:jc w:val="center"/>
        <w:tblBorders>
          <w:left w:val="none" w:sz="0" w:space="0" w:color="auto"/>
          <w:right w:val="none" w:sz="0" w:space="0" w:color="auto"/>
        </w:tblBorders>
        <w:tblLook w:val="04A0"/>
      </w:tblPr>
      <w:tblGrid>
        <w:gridCol w:w="4011"/>
        <w:gridCol w:w="2268"/>
      </w:tblGrid>
      <w:tr w:rsidR="00C17345" w:rsidTr="0037507A">
        <w:trPr>
          <w:jc w:val="center"/>
        </w:trPr>
        <w:tc>
          <w:tcPr>
            <w:tcW w:w="6279" w:type="dxa"/>
            <w:gridSpan w:val="2"/>
            <w:vAlign w:val="center"/>
          </w:tcPr>
          <w:p w:rsidR="00C17345" w:rsidRPr="00C17345" w:rsidRDefault="00C17345" w:rsidP="0037507A">
            <w:pPr>
              <w:pStyle w:val="af2"/>
              <w:ind w:firstLineChars="0" w:firstLine="0"/>
              <w:jc w:val="center"/>
            </w:pPr>
            <w:r w:rsidRPr="00C17345">
              <w:rPr>
                <w:rFonts w:hint="eastAsia"/>
              </w:rPr>
              <w:t>Dream</w:t>
            </w:r>
            <w:r w:rsidRPr="00C17345">
              <w:t xml:space="preserve"> L</w:t>
            </w:r>
            <w:r w:rsidRPr="00C17345">
              <w:rPr>
                <w:rFonts w:hint="eastAsia"/>
              </w:rPr>
              <w:t xml:space="preserve">aser </w:t>
            </w:r>
            <w:r w:rsidR="0023773E">
              <w:t>LM075T</w:t>
            </w:r>
          </w:p>
        </w:tc>
      </w:tr>
      <w:tr w:rsidR="00C17345" w:rsidTr="0037507A">
        <w:trPr>
          <w:jc w:val="center"/>
        </w:trPr>
        <w:tc>
          <w:tcPr>
            <w:tcW w:w="4011" w:type="dxa"/>
            <w:tcBorders>
              <w:top w:val="nil"/>
              <w:bottom w:val="nil"/>
              <w:right w:val="single" w:sz="4" w:space="0" w:color="auto"/>
            </w:tcBorders>
            <w:vAlign w:val="center"/>
          </w:tcPr>
          <w:p w:rsidR="00C17345" w:rsidRPr="00C17345" w:rsidRDefault="00C17345" w:rsidP="0037507A">
            <w:pPr>
              <w:pStyle w:val="af2"/>
              <w:ind w:firstLineChars="0" w:firstLine="0"/>
              <w:jc w:val="center"/>
            </w:pPr>
            <w:r w:rsidRPr="00C17345">
              <w:rPr>
                <w:rFonts w:hint="eastAsia"/>
              </w:rPr>
              <w:t>中心波长</w:t>
            </w:r>
          </w:p>
        </w:tc>
        <w:tc>
          <w:tcPr>
            <w:tcW w:w="2268" w:type="dxa"/>
            <w:tcBorders>
              <w:top w:val="nil"/>
              <w:left w:val="single" w:sz="4" w:space="0" w:color="auto"/>
              <w:bottom w:val="nil"/>
            </w:tcBorders>
            <w:vAlign w:val="center"/>
          </w:tcPr>
          <w:p w:rsidR="00C17345" w:rsidRPr="00C17345" w:rsidRDefault="00C17345" w:rsidP="0037507A">
            <w:pPr>
              <w:pStyle w:val="af2"/>
              <w:ind w:firstLineChars="0" w:firstLine="0"/>
              <w:jc w:val="center"/>
            </w:pPr>
            <w:r w:rsidRPr="00C17345">
              <w:rPr>
                <w:rFonts w:hint="eastAsia"/>
              </w:rPr>
              <w:t>78</w:t>
            </w:r>
            <w:r w:rsidR="00050B68">
              <w:t>5</w:t>
            </w:r>
            <w:r w:rsidRPr="00C17345">
              <w:rPr>
                <w:rFonts w:hint="eastAsia"/>
              </w:rPr>
              <w:t>nm</w:t>
            </w:r>
          </w:p>
        </w:tc>
      </w:tr>
      <w:tr w:rsidR="00C17345" w:rsidTr="0037507A">
        <w:trPr>
          <w:jc w:val="center"/>
        </w:trPr>
        <w:tc>
          <w:tcPr>
            <w:tcW w:w="4011" w:type="dxa"/>
            <w:tcBorders>
              <w:top w:val="nil"/>
              <w:bottom w:val="nil"/>
              <w:right w:val="single" w:sz="4" w:space="0" w:color="auto"/>
            </w:tcBorders>
            <w:vAlign w:val="center"/>
          </w:tcPr>
          <w:p w:rsidR="00C17345" w:rsidRPr="00C17345" w:rsidRDefault="00C17345" w:rsidP="0037507A">
            <w:pPr>
              <w:pStyle w:val="af2"/>
              <w:ind w:firstLineChars="0" w:firstLine="0"/>
              <w:jc w:val="center"/>
            </w:pPr>
            <w:r w:rsidRPr="00C17345">
              <w:rPr>
                <w:rFonts w:hint="eastAsia"/>
              </w:rPr>
              <w:t>带宽</w:t>
            </w:r>
          </w:p>
        </w:tc>
        <w:tc>
          <w:tcPr>
            <w:tcW w:w="2268" w:type="dxa"/>
            <w:tcBorders>
              <w:top w:val="nil"/>
              <w:left w:val="single" w:sz="4" w:space="0" w:color="auto"/>
              <w:bottom w:val="nil"/>
            </w:tcBorders>
            <w:vAlign w:val="center"/>
          </w:tcPr>
          <w:p w:rsidR="00C17345" w:rsidRPr="00C17345" w:rsidRDefault="00C17345" w:rsidP="0037507A">
            <w:pPr>
              <w:pStyle w:val="af2"/>
              <w:ind w:firstLineChars="0" w:firstLine="0"/>
              <w:jc w:val="center"/>
            </w:pPr>
            <w:r w:rsidRPr="00C17345">
              <w:rPr>
                <w:rFonts w:hint="eastAsia"/>
              </w:rPr>
              <w:t>2.5nm</w:t>
            </w:r>
          </w:p>
        </w:tc>
      </w:tr>
      <w:tr w:rsidR="00C17345" w:rsidTr="0037507A">
        <w:trPr>
          <w:jc w:val="center"/>
        </w:trPr>
        <w:tc>
          <w:tcPr>
            <w:tcW w:w="4011" w:type="dxa"/>
            <w:tcBorders>
              <w:top w:val="nil"/>
              <w:bottom w:val="single" w:sz="4" w:space="0" w:color="auto"/>
              <w:right w:val="single" w:sz="4" w:space="0" w:color="auto"/>
            </w:tcBorders>
            <w:vAlign w:val="center"/>
          </w:tcPr>
          <w:p w:rsidR="00C17345" w:rsidRPr="00C17345" w:rsidRDefault="00C17345" w:rsidP="0037507A">
            <w:pPr>
              <w:pStyle w:val="af2"/>
              <w:ind w:firstLineChars="0" w:firstLine="0"/>
              <w:jc w:val="center"/>
            </w:pPr>
            <w:r w:rsidRPr="00C17345">
              <w:rPr>
                <w:rFonts w:hint="eastAsia"/>
              </w:rPr>
              <w:t>功率</w:t>
            </w:r>
          </w:p>
        </w:tc>
        <w:tc>
          <w:tcPr>
            <w:tcW w:w="2268" w:type="dxa"/>
            <w:tcBorders>
              <w:top w:val="nil"/>
              <w:left w:val="single" w:sz="4" w:space="0" w:color="auto"/>
              <w:bottom w:val="single" w:sz="4" w:space="0" w:color="auto"/>
            </w:tcBorders>
            <w:vAlign w:val="center"/>
          </w:tcPr>
          <w:p w:rsidR="00C17345" w:rsidRPr="00C17345" w:rsidRDefault="00C17345" w:rsidP="0037507A">
            <w:pPr>
              <w:pStyle w:val="af2"/>
              <w:ind w:firstLineChars="0" w:firstLine="0"/>
              <w:jc w:val="center"/>
            </w:pPr>
            <w:r w:rsidRPr="00C17345">
              <w:rPr>
                <w:rFonts w:hint="eastAsia"/>
              </w:rPr>
              <w:t>1</w:t>
            </w:r>
            <w:r w:rsidR="00050B68">
              <w:t>0</w:t>
            </w:r>
            <w:r w:rsidRPr="00C17345">
              <w:rPr>
                <w:rFonts w:hint="eastAsia"/>
              </w:rPr>
              <w:t>m</w:t>
            </w:r>
            <w:r w:rsidRPr="00C17345">
              <w:t>W</w:t>
            </w:r>
          </w:p>
        </w:tc>
      </w:tr>
    </w:tbl>
    <w:p w:rsidR="00C17345" w:rsidDel="00AA6D8C" w:rsidRDefault="00231A44" w:rsidP="0037507A">
      <w:pPr>
        <w:pStyle w:val="af2"/>
        <w:ind w:firstLineChars="0" w:firstLine="0"/>
        <w:jc w:val="center"/>
      </w:pPr>
      <w:moveFromRangeStart w:id="70" w:author="fyp" w:date="2017-09-12T22:30:00Z" w:name="move493018752"/>
      <w:moveFrom w:id="71" w:author="fyp" w:date="2017-09-12T22:30:00Z">
        <w:r w:rsidRPr="00231A44" w:rsidDel="00AA6D8C">
          <w:rPr>
            <w:rFonts w:hint="eastAsia"/>
          </w:rPr>
          <w:t>表</w:t>
        </w:r>
        <w:r w:rsidRPr="00231A44" w:rsidDel="00AA6D8C">
          <w:rPr>
            <w:rFonts w:hint="eastAsia"/>
          </w:rPr>
          <w:t xml:space="preserve">3.1 </w:t>
        </w:r>
        <w:r w:rsidRPr="00231A44" w:rsidDel="00AA6D8C">
          <w:rPr>
            <w:rFonts w:hint="eastAsia"/>
          </w:rPr>
          <w:t>激光器性能参数</w:t>
        </w:r>
      </w:moveFrom>
    </w:p>
    <w:p w:rsidR="00231A44" w:rsidDel="00AA6D8C" w:rsidRDefault="00231A44" w:rsidP="0037507A">
      <w:pPr>
        <w:pStyle w:val="af2"/>
        <w:ind w:firstLineChars="0" w:firstLine="0"/>
        <w:jc w:val="center"/>
      </w:pPr>
      <w:moveFrom w:id="72" w:author="fyp" w:date="2017-09-12T22:30:00Z">
        <w:r w:rsidDel="00AA6D8C">
          <w:rPr>
            <w:rFonts w:hint="eastAsia"/>
          </w:rPr>
          <w:t>Ta</w:t>
        </w:r>
        <w:r w:rsidR="0023773E" w:rsidDel="00AA6D8C">
          <w:t>ble</w:t>
        </w:r>
        <w:r w:rsidDel="00AA6D8C">
          <w:t xml:space="preserve"> 3.1 The parameters of laser</w:t>
        </w:r>
      </w:moveFrom>
    </w:p>
    <w:moveFromRangeEnd w:id="70"/>
    <w:p w:rsidR="00C34940" w:rsidRDefault="00C34940" w:rsidP="0037507A">
      <w:pPr>
        <w:pStyle w:val="af2"/>
        <w:spacing w:line="240" w:lineRule="auto"/>
        <w:ind w:firstLineChars="0" w:firstLine="0"/>
        <w:jc w:val="center"/>
        <w:rPr>
          <w:rFonts w:asciiTheme="majorEastAsia" w:eastAsiaTheme="majorEastAsia" w:hAnsiTheme="majorEastAsia"/>
        </w:rPr>
      </w:pPr>
      <w:r>
        <w:rPr>
          <w:noProof/>
        </w:rPr>
        <w:lastRenderedPageBreak/>
        <w:drawing>
          <wp:inline distT="0" distB="0" distL="0" distR="0">
            <wp:extent cx="2065020" cy="2620498"/>
            <wp:effectExtent l="0" t="0" r="0" b="8890"/>
            <wp:docPr id="51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2"/>
                    <pic:cNvPicPr>
                      <a:picLocks noChangeAspect="1" noChangeArrowheads="1"/>
                    </pic:cNvPicPr>
                  </pic:nvPicPr>
                  <pic:blipFill>
                    <a:blip r:embed="rId2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065020" cy="2620498"/>
                    </a:xfrm>
                    <a:prstGeom prst="rect">
                      <a:avLst/>
                    </a:prstGeom>
                    <a:noFill/>
                    <a:ln>
                      <a:noFill/>
                    </a:ln>
                    <a:effectLst/>
                    <a:extLst/>
                  </pic:spPr>
                </pic:pic>
              </a:graphicData>
            </a:graphic>
          </wp:inline>
        </w:drawing>
      </w:r>
    </w:p>
    <w:p w:rsidR="00C34940" w:rsidRDefault="00C34940" w:rsidP="0037507A">
      <w:pPr>
        <w:pStyle w:val="af2"/>
        <w:ind w:firstLineChars="0" w:firstLine="0"/>
        <w:jc w:val="center"/>
      </w:pPr>
      <w:r>
        <w:rPr>
          <w:rFonts w:hint="eastAsia"/>
        </w:rPr>
        <w:t>图</w:t>
      </w:r>
      <w:r>
        <w:rPr>
          <w:rFonts w:hint="eastAsia"/>
        </w:rPr>
        <w:t xml:space="preserve">3.5 </w:t>
      </w:r>
      <w:r>
        <w:rPr>
          <w:rFonts w:hint="eastAsia"/>
        </w:rPr>
        <w:t>半导体激光器实物图</w:t>
      </w:r>
    </w:p>
    <w:p w:rsidR="00C34940" w:rsidRDefault="00C34940" w:rsidP="0037507A">
      <w:pPr>
        <w:pStyle w:val="af2"/>
        <w:ind w:firstLineChars="0" w:firstLine="0"/>
        <w:jc w:val="center"/>
      </w:pPr>
      <w:r>
        <w:t>Fig 3.5</w:t>
      </w:r>
    </w:p>
    <w:p w:rsidR="00231A44" w:rsidRPr="00C96E70" w:rsidRDefault="00231A44" w:rsidP="002A43E7">
      <w:pPr>
        <w:pStyle w:val="af2"/>
        <w:ind w:firstLine="480"/>
      </w:pPr>
      <w:r>
        <w:rPr>
          <w:rFonts w:hint="eastAsia"/>
        </w:rPr>
        <w:t>对于激光器射出的光束必须先经过整形匀化，使得准直的光束扩散形成较大的照射区域，之后才能予以用作血流速度监测。本设计中使用了</w:t>
      </w:r>
      <w:proofErr w:type="gramStart"/>
      <w:r w:rsidR="00F41EDB">
        <w:rPr>
          <w:rFonts w:hint="eastAsia"/>
        </w:rPr>
        <w:t>两片扩束透镜</w:t>
      </w:r>
      <w:proofErr w:type="gramEnd"/>
      <w:r w:rsidR="00F41EDB">
        <w:rPr>
          <w:rFonts w:hint="eastAsia"/>
        </w:rPr>
        <w:t>及一片凸</w:t>
      </w:r>
      <w:r w:rsidR="00E8056B">
        <w:rPr>
          <w:rFonts w:hint="eastAsia"/>
        </w:rPr>
        <w:t>面镜将激光光束扩散并扩大照明区域面积至合适的大小。</w:t>
      </w:r>
      <w:r w:rsidR="002E52E7">
        <w:rPr>
          <w:rFonts w:hint="eastAsia"/>
        </w:rPr>
        <w:t>图</w:t>
      </w:r>
      <w:r w:rsidR="002E52E7">
        <w:rPr>
          <w:rFonts w:hint="eastAsia"/>
        </w:rPr>
        <w:t>3.</w:t>
      </w:r>
      <w:r w:rsidR="00C34940">
        <w:t>6</w:t>
      </w:r>
      <w:r w:rsidR="002E52E7">
        <w:rPr>
          <w:rFonts w:hint="eastAsia"/>
        </w:rPr>
        <w:t>(a)</w:t>
      </w:r>
      <w:r w:rsidR="00F41EDB">
        <w:rPr>
          <w:rFonts w:hint="eastAsia"/>
        </w:rPr>
        <w:t>所示为未使用凸</w:t>
      </w:r>
      <w:r w:rsidR="002E52E7">
        <w:rPr>
          <w:rFonts w:hint="eastAsia"/>
        </w:rPr>
        <w:t>面镜扩大照明区域的效果</w:t>
      </w:r>
      <w:r w:rsidR="00C96E70">
        <w:rPr>
          <w:rFonts w:hint="eastAsia"/>
        </w:rPr>
        <w:t>，</w:t>
      </w:r>
      <w:r w:rsidR="00C96E70">
        <w:rPr>
          <w:rFonts w:hint="eastAsia"/>
        </w:rPr>
        <w:t>CCD</w:t>
      </w:r>
      <w:r w:rsidR="00C96E70">
        <w:rPr>
          <w:rFonts w:hint="eastAsia"/>
        </w:rPr>
        <w:t>成像区域</w:t>
      </w:r>
      <w:r w:rsidR="002E52E7">
        <w:rPr>
          <w:rFonts w:hint="eastAsia"/>
        </w:rPr>
        <w:t>中心光强明显高于</w:t>
      </w:r>
      <w:r w:rsidR="00C96E70">
        <w:rPr>
          <w:rFonts w:hint="eastAsia"/>
        </w:rPr>
        <w:t>周围部分，这样会使得归一化之后亮区周围部分的效果大大减弱。图</w:t>
      </w:r>
      <w:r w:rsidR="00C96E70">
        <w:rPr>
          <w:rFonts w:hint="eastAsia"/>
        </w:rPr>
        <w:t>3.</w:t>
      </w:r>
      <w:r w:rsidR="00C34940">
        <w:t>6</w:t>
      </w:r>
      <w:r w:rsidR="00C96E70">
        <w:rPr>
          <w:rFonts w:hint="eastAsia"/>
        </w:rPr>
        <w:t>(b)</w:t>
      </w:r>
      <w:r w:rsidR="00F41EDB">
        <w:rPr>
          <w:rFonts w:hint="eastAsia"/>
        </w:rPr>
        <w:t>所示为使用凸</w:t>
      </w:r>
      <w:r w:rsidR="00C96E70">
        <w:rPr>
          <w:rFonts w:hint="eastAsia"/>
        </w:rPr>
        <w:t>面镜扩大照明区域的效果，</w:t>
      </w:r>
      <w:r w:rsidR="00C96E70">
        <w:rPr>
          <w:rFonts w:hint="eastAsia"/>
        </w:rPr>
        <w:t>CCD</w:t>
      </w:r>
      <w:r w:rsidR="00C96E70">
        <w:rPr>
          <w:rFonts w:hint="eastAsia"/>
        </w:rPr>
        <w:t>成像范围内光强均匀，效果更佳。</w:t>
      </w:r>
    </w:p>
    <w:p w:rsidR="002E52E7" w:rsidRDefault="002E52E7" w:rsidP="0037507A">
      <w:pPr>
        <w:pStyle w:val="af2"/>
        <w:spacing w:line="240" w:lineRule="auto"/>
        <w:ind w:firstLine="480"/>
        <w:rPr>
          <w:noProof/>
        </w:rPr>
      </w:pPr>
      <w:r>
        <w:rPr>
          <w:noProof/>
        </w:rPr>
        <w:drawing>
          <wp:inline distT="0" distB="0" distL="0" distR="0">
            <wp:extent cx="2284186" cy="1668448"/>
            <wp:effectExtent l="0" t="0" r="1905" b="825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stretch>
                      <a:fillRect/>
                    </a:stretch>
                  </pic:blipFill>
                  <pic:spPr>
                    <a:xfrm>
                      <a:off x="0" y="0"/>
                      <a:ext cx="2324938" cy="1698214"/>
                    </a:xfrm>
                    <a:prstGeom prst="rect">
                      <a:avLst/>
                    </a:prstGeom>
                  </pic:spPr>
                </pic:pic>
              </a:graphicData>
            </a:graphic>
          </wp:inline>
        </w:drawing>
      </w:r>
      <w:r>
        <w:rPr>
          <w:noProof/>
        </w:rPr>
        <w:drawing>
          <wp:inline distT="0" distB="0" distL="0" distR="0">
            <wp:extent cx="2281717" cy="1667700"/>
            <wp:effectExtent l="0" t="0" r="4445" b="889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stretch>
                      <a:fillRect/>
                    </a:stretch>
                  </pic:blipFill>
                  <pic:spPr>
                    <a:xfrm>
                      <a:off x="0" y="0"/>
                      <a:ext cx="2337609" cy="1708552"/>
                    </a:xfrm>
                    <a:prstGeom prst="rect">
                      <a:avLst/>
                    </a:prstGeom>
                  </pic:spPr>
                </pic:pic>
              </a:graphicData>
            </a:graphic>
          </wp:inline>
        </w:drawing>
      </w:r>
    </w:p>
    <w:p w:rsidR="00C96E70" w:rsidRDefault="006079A4" w:rsidP="00937D10">
      <w:pPr>
        <w:pStyle w:val="af2"/>
        <w:ind w:firstLine="480"/>
        <w:rPr>
          <w:noProof/>
        </w:rPr>
      </w:pPr>
      <w:r>
        <w:rPr>
          <w:noProof/>
        </w:rPr>
        <w:pict>
          <v:shape id="文本框 2" o:spid="_x0000_s1028" type="#_x0000_t202" style="position:absolute;left:0;text-align:left;margin-left:220.8pt;margin-top:.6pt;width:185.9pt;height:110.6pt;z-index:251663360;visibility:visible;mso-width-percent:400;mso-height-percent:200;mso-wrap-distance-top:3.6pt;mso-wrap-distance-bottom:3.6pt;mso-width-percent:400;mso-height-percent:2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" stroked="f">
            <v:textbox style="mso-fit-shape-to-text:t">
              <w:txbxContent>
                <w:p w:rsidR="00D10BB2" w:rsidRDefault="00D10BB2" w:rsidP="00C96E70">
                  <w:pPr>
                    <w:jc w:val="center"/>
                  </w:pPr>
                  <w:r>
                    <w:t>(b)</w:t>
                  </w:r>
                </w:p>
              </w:txbxContent>
            </v:textbox>
          </v:shape>
        </w:pict>
      </w:r>
      <w:r>
        <w:rPr>
          <w:noProof/>
        </w:rPr>
        <w:pict>
          <v:shape id="_x0000_s1029" type="#_x0000_t202" style="position:absolute;left:0;text-align:left;margin-left:24pt;margin-top:.6pt;width:185.9pt;height:110.6pt;z-index:251650048;visibility:visible;mso-width-percent:400;mso-height-percent:200;mso-wrap-distance-top:3.6pt;mso-wrap-distance-bottom:3.6pt;mso-width-percent:400;mso-height-percent:2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" stroked="f">
            <v:textbox style="mso-fit-shape-to-text:t">
              <w:txbxContent>
                <w:p w:rsidR="00D10BB2" w:rsidRDefault="00D10BB2" w:rsidP="00C96E70">
                  <w:pPr>
                    <w:jc w:val="center"/>
                  </w:pPr>
                  <w:r>
                    <w:t>(a)</w:t>
                  </w:r>
                </w:p>
              </w:txbxContent>
            </v:textbox>
          </v:shape>
        </w:pict>
      </w:r>
    </w:p>
    <w:p w:rsidR="00C96E70" w:rsidRDefault="00C96E70" w:rsidP="0037507A">
      <w:pPr>
        <w:pStyle w:val="af2"/>
        <w:ind w:firstLineChars="0" w:firstLine="0"/>
        <w:jc w:val="center"/>
      </w:pPr>
      <w:r w:rsidRPr="00C34940">
        <w:rPr>
          <w:rFonts w:hint="eastAsia"/>
        </w:rPr>
        <w:t>图</w:t>
      </w:r>
      <w:r w:rsidRPr="00C34940">
        <w:rPr>
          <w:rFonts w:hint="eastAsia"/>
        </w:rPr>
        <w:t>3.</w:t>
      </w:r>
      <w:r w:rsidR="00C34940" w:rsidRPr="00C34940">
        <w:t>6</w:t>
      </w:r>
      <w:proofErr w:type="gramStart"/>
      <w:r w:rsidRPr="00C34940">
        <w:rPr>
          <w:rFonts w:hint="eastAsia"/>
        </w:rPr>
        <w:t>扩束后</w:t>
      </w:r>
      <w:proofErr w:type="gramEnd"/>
      <w:r w:rsidRPr="00C34940">
        <w:rPr>
          <w:rFonts w:hint="eastAsia"/>
        </w:rPr>
        <w:t>的激光照明区域</w:t>
      </w:r>
      <w:r w:rsidRPr="00C34940">
        <w:rPr>
          <w:rFonts w:hint="eastAsia"/>
        </w:rPr>
        <w:t xml:space="preserve"> (</w:t>
      </w:r>
      <w:r w:rsidRPr="00C34940">
        <w:t>a</w:t>
      </w:r>
      <w:r w:rsidRPr="00C34940">
        <w:rPr>
          <w:rFonts w:hint="eastAsia"/>
        </w:rPr>
        <w:t>)</w:t>
      </w:r>
      <w:r w:rsidR="00F41EDB" w:rsidRPr="00C34940">
        <w:rPr>
          <w:rFonts w:hint="eastAsia"/>
        </w:rPr>
        <w:t>使用凸</w:t>
      </w:r>
      <w:r w:rsidR="004058DB" w:rsidRPr="00C34940">
        <w:rPr>
          <w:rFonts w:hint="eastAsia"/>
        </w:rPr>
        <w:t>面镜</w:t>
      </w:r>
      <w:r w:rsidRPr="00C34940">
        <w:t>(b)</w:t>
      </w:r>
      <w:r w:rsidR="00F41EDB" w:rsidRPr="00C34940">
        <w:rPr>
          <w:rFonts w:hint="eastAsia"/>
        </w:rPr>
        <w:t>未使用凸</w:t>
      </w:r>
      <w:r w:rsidR="004058DB" w:rsidRPr="00C34940">
        <w:rPr>
          <w:rFonts w:hint="eastAsia"/>
        </w:rPr>
        <w:t>面镜</w:t>
      </w:r>
    </w:p>
    <w:p w:rsidR="0037507A" w:rsidRPr="00231A44" w:rsidRDefault="0037507A" w:rsidP="0037507A">
      <w:pPr>
        <w:pStyle w:val="af2"/>
        <w:ind w:firstLineChars="0" w:firstLine="0"/>
        <w:jc w:val="center"/>
      </w:pPr>
      <w:r>
        <w:rPr>
          <w:rFonts w:hint="eastAsia"/>
        </w:rPr>
        <w:t>Fi</w:t>
      </w:r>
      <w:r>
        <w:t xml:space="preserve">g. 3.6 </w:t>
      </w:r>
    </w:p>
    <w:p w:rsidR="00C11AE3" w:rsidRDefault="00C11AE3" w:rsidP="000E05FB">
      <w:pPr>
        <w:pStyle w:val="af"/>
        <w:spacing w:before="156"/>
      </w:pPr>
      <w:bookmarkStart w:id="73" w:name="_Toc492044847"/>
      <w:r w:rsidRPr="00C11AE3">
        <w:rPr>
          <w:rFonts w:hint="eastAsia"/>
        </w:rPr>
        <w:t xml:space="preserve">3.2.2 </w:t>
      </w:r>
      <w:r w:rsidR="00652632">
        <w:rPr>
          <w:rFonts w:hint="eastAsia"/>
        </w:rPr>
        <w:t>C</w:t>
      </w:r>
      <w:r w:rsidR="00652632">
        <w:t>CD</w:t>
      </w:r>
      <w:r w:rsidR="00652632">
        <w:rPr>
          <w:rFonts w:hint="eastAsia"/>
        </w:rPr>
        <w:t>相机</w:t>
      </w:r>
      <w:bookmarkEnd w:id="73"/>
    </w:p>
    <w:p w:rsidR="00F8544F" w:rsidRDefault="006C5CDC" w:rsidP="002A43E7">
      <w:pPr>
        <w:pStyle w:val="af2"/>
        <w:ind w:firstLine="480"/>
      </w:pPr>
      <w:r>
        <w:rPr>
          <w:rFonts w:hint="eastAsia"/>
        </w:rPr>
        <w:t>图像传感器主要分为感光耦合原件</w:t>
      </w:r>
      <w:r>
        <w:rPr>
          <w:rFonts w:hint="eastAsia"/>
        </w:rPr>
        <w:t>(</w:t>
      </w:r>
      <w:r>
        <w:t>charge-coupled device, CCD</w:t>
      </w:r>
      <w:r>
        <w:rPr>
          <w:rFonts w:hint="eastAsia"/>
        </w:rPr>
        <w:t>)</w:t>
      </w:r>
      <w:r>
        <w:rPr>
          <w:rFonts w:hint="eastAsia"/>
        </w:rPr>
        <w:t>和互补式金属氧化物半导体有源像素传感器</w:t>
      </w:r>
      <w:r>
        <w:rPr>
          <w:rFonts w:hint="eastAsia"/>
        </w:rPr>
        <w:t>(</w:t>
      </w:r>
      <w:r w:rsidR="00AC3356" w:rsidRPr="00AC3356">
        <w:t>Complementary Metal Oxide Semiconductor</w:t>
      </w:r>
      <w:r w:rsidR="00AC3356">
        <w:t xml:space="preserve">, </w:t>
      </w:r>
      <w:r>
        <w:t>CMOS</w:t>
      </w:r>
      <w:r>
        <w:rPr>
          <w:rFonts w:hint="eastAsia"/>
        </w:rPr>
        <w:t>)</w:t>
      </w:r>
      <w:r>
        <w:rPr>
          <w:rFonts w:hint="eastAsia"/>
        </w:rPr>
        <w:t>两种。</w:t>
      </w:r>
      <w:r w:rsidR="00F8544F" w:rsidRPr="006C5CDC">
        <w:rPr>
          <w:rFonts w:hint="eastAsia"/>
        </w:rPr>
        <w:t>目前，大多数工业相机都采用了</w:t>
      </w:r>
      <w:r w:rsidR="00F8544F" w:rsidRPr="006C5CDC">
        <w:rPr>
          <w:rFonts w:hint="eastAsia"/>
        </w:rPr>
        <w:t>CCD</w:t>
      </w:r>
      <w:r>
        <w:rPr>
          <w:rFonts w:hint="eastAsia"/>
        </w:rPr>
        <w:t>或</w:t>
      </w:r>
      <w:r w:rsidRPr="006C5CDC">
        <w:rPr>
          <w:rFonts w:hint="eastAsia"/>
        </w:rPr>
        <w:t>CMOS</w:t>
      </w:r>
      <w:r>
        <w:rPr>
          <w:rFonts w:hint="eastAsia"/>
        </w:rPr>
        <w:t>来完成取像和电子信号转换任务。</w:t>
      </w:r>
      <w:r>
        <w:rPr>
          <w:rFonts w:hint="eastAsia"/>
        </w:rPr>
        <w:t>CCD</w:t>
      </w:r>
      <w:r>
        <w:rPr>
          <w:rFonts w:hint="eastAsia"/>
        </w:rPr>
        <w:t>相机是基于模拟信号的图像传感设备。当有光投射到</w:t>
      </w:r>
      <w:r>
        <w:rPr>
          <w:rFonts w:hint="eastAsia"/>
        </w:rPr>
        <w:t>CCD</w:t>
      </w:r>
      <w:r>
        <w:rPr>
          <w:rFonts w:hint="eastAsia"/>
        </w:rPr>
        <w:lastRenderedPageBreak/>
        <w:t>表面时便会有电信号产生，继而</w:t>
      </w:r>
      <w:r w:rsidR="005D31FB">
        <w:rPr>
          <w:rFonts w:hint="eastAsia"/>
        </w:rPr>
        <w:t>CCD</w:t>
      </w:r>
      <w:r w:rsidR="005D31FB">
        <w:rPr>
          <w:rFonts w:hint="eastAsia"/>
        </w:rPr>
        <w:t>会</w:t>
      </w:r>
      <w:r>
        <w:rPr>
          <w:rFonts w:hint="eastAsia"/>
        </w:rPr>
        <w:t>将产生的电信号转换为相应的电压值，同时按照指定的时序将电信号输出，</w:t>
      </w:r>
      <w:r w:rsidR="005D31FB">
        <w:rPr>
          <w:rFonts w:hint="eastAsia"/>
        </w:rPr>
        <w:t>再由相机中模数转换电路将模拟电信号转换为数字信号输出</w:t>
      </w:r>
      <w:r>
        <w:rPr>
          <w:rFonts w:hint="eastAsia"/>
        </w:rPr>
        <w:t>，由此便得到完整的数字图像信息</w:t>
      </w:r>
      <w:r w:rsidR="007A05E1" w:rsidRPr="001279CF">
        <w:rPr>
          <w:rFonts w:hint="eastAsia"/>
          <w:highlight w:val="yellow"/>
          <w:vertAlign w:val="superscript"/>
        </w:rPr>
        <w:t>[4</w:t>
      </w:r>
      <w:r w:rsidR="001279CF" w:rsidRPr="001279CF">
        <w:rPr>
          <w:highlight w:val="yellow"/>
          <w:vertAlign w:val="superscript"/>
        </w:rPr>
        <w:t>3</w:t>
      </w:r>
      <w:r w:rsidR="005D31FB" w:rsidRPr="001279CF">
        <w:rPr>
          <w:rFonts w:hint="eastAsia"/>
          <w:highlight w:val="yellow"/>
          <w:vertAlign w:val="superscript"/>
        </w:rPr>
        <w:t>]</w:t>
      </w:r>
      <w:r>
        <w:rPr>
          <w:rFonts w:hint="eastAsia"/>
        </w:rPr>
        <w:t>。</w:t>
      </w:r>
      <w:r w:rsidR="00AC3356">
        <w:rPr>
          <w:rFonts w:hint="eastAsia"/>
        </w:rPr>
        <w:t>CMOS</w:t>
      </w:r>
      <w:r w:rsidR="00AC3356">
        <w:rPr>
          <w:rFonts w:hint="eastAsia"/>
        </w:rPr>
        <w:t>图像传感器则是一类利用</w:t>
      </w:r>
      <w:r w:rsidR="00BF5EB4">
        <w:rPr>
          <w:rFonts w:hint="eastAsia"/>
        </w:rPr>
        <w:t>互补式金属氧化物</w:t>
      </w:r>
      <w:r w:rsidR="00AC3356">
        <w:rPr>
          <w:rFonts w:hint="eastAsia"/>
        </w:rPr>
        <w:t>半导体的有源像素传感器</w:t>
      </w:r>
      <w:r w:rsidR="006C1545">
        <w:rPr>
          <w:rFonts w:hint="eastAsia"/>
        </w:rPr>
        <w:t>，每一个光电传感器附近都有相应的电路直接将光能量转化为电压信号，这一过程中并不涉及信号电荷，这也是与</w:t>
      </w:r>
      <w:r w:rsidR="006C1545">
        <w:rPr>
          <w:rFonts w:hint="eastAsia"/>
        </w:rPr>
        <w:t>CCD</w:t>
      </w:r>
      <w:r w:rsidR="006C1545">
        <w:rPr>
          <w:rFonts w:hint="eastAsia"/>
        </w:rPr>
        <w:t>原理的不同之处。</w:t>
      </w:r>
    </w:p>
    <w:p w:rsidR="005C720F" w:rsidRDefault="000042C7" w:rsidP="0037507A">
      <w:pPr>
        <w:pStyle w:val="af2"/>
        <w:ind w:firstLine="480"/>
      </w:pPr>
      <w:r>
        <w:rPr>
          <w:rFonts w:hint="eastAsia"/>
        </w:rPr>
        <w:t>近年随着技术的提升和制造工艺的改善，</w:t>
      </w:r>
      <w:r>
        <w:rPr>
          <w:rFonts w:hint="eastAsia"/>
        </w:rPr>
        <w:t>CMOS</w:t>
      </w:r>
      <w:r>
        <w:rPr>
          <w:rFonts w:hint="eastAsia"/>
        </w:rPr>
        <w:t>的性能和质量也在逐步提升，加之其本身的耗电量低、成本小等优势，目前在实验研究中</w:t>
      </w:r>
      <w:r>
        <w:rPr>
          <w:rFonts w:hint="eastAsia"/>
        </w:rPr>
        <w:t>CMOS</w:t>
      </w:r>
      <w:r>
        <w:rPr>
          <w:rFonts w:hint="eastAsia"/>
        </w:rPr>
        <w:t>相机的使用量也在逐步增加。但</w:t>
      </w:r>
      <w:r w:rsidR="00743A08">
        <w:rPr>
          <w:rFonts w:hint="eastAsia"/>
        </w:rPr>
        <w:t>与</w:t>
      </w:r>
      <w:r w:rsidR="00743A08">
        <w:rPr>
          <w:rFonts w:hint="eastAsia"/>
        </w:rPr>
        <w:t>CMOS</w:t>
      </w:r>
      <w:r w:rsidR="00743A08">
        <w:rPr>
          <w:rFonts w:hint="eastAsia"/>
        </w:rPr>
        <w:t>相比，</w:t>
      </w:r>
      <w:r>
        <w:rPr>
          <w:rFonts w:hint="eastAsia"/>
        </w:rPr>
        <w:t>CMOS</w:t>
      </w:r>
      <w:r>
        <w:rPr>
          <w:rFonts w:hint="eastAsia"/>
        </w:rPr>
        <w:t>还有诸多劣势。首先，</w:t>
      </w:r>
      <w:r w:rsidR="00743A08">
        <w:rPr>
          <w:rFonts w:hint="eastAsia"/>
        </w:rPr>
        <w:t>CCD</w:t>
      </w:r>
      <w:r w:rsidR="00743A08">
        <w:rPr>
          <w:rFonts w:hint="eastAsia"/>
        </w:rPr>
        <w:t>制作技术起步早，技术成熟，采用</w:t>
      </w:r>
      <w:r w:rsidR="00743A08">
        <w:rPr>
          <w:rFonts w:hint="eastAsia"/>
        </w:rPr>
        <w:t>PN</w:t>
      </w:r>
      <w:r w:rsidR="00743A08">
        <w:rPr>
          <w:rFonts w:hint="eastAsia"/>
        </w:rPr>
        <w:t>结或二氧化硅隔离层隔离噪声，成像质量有一定优势。</w:t>
      </w:r>
      <w:r>
        <w:rPr>
          <w:rFonts w:hint="eastAsia"/>
        </w:rPr>
        <w:t>其次，在感光度方面，</w:t>
      </w:r>
      <w:r w:rsidR="00743A08">
        <w:rPr>
          <w:rFonts w:hint="eastAsia"/>
        </w:rPr>
        <w:t>由于</w:t>
      </w:r>
      <w:r w:rsidR="00743A08">
        <w:rPr>
          <w:rFonts w:hint="eastAsia"/>
        </w:rPr>
        <w:t>CMOS</w:t>
      </w:r>
      <w:r w:rsidR="00743A08">
        <w:rPr>
          <w:rFonts w:hint="eastAsia"/>
        </w:rPr>
        <w:t>每个像素由一个感光二极管和四个</w:t>
      </w:r>
      <w:r w:rsidR="003E576E">
        <w:rPr>
          <w:rFonts w:hint="eastAsia"/>
        </w:rPr>
        <w:t>晶体管组成，此外还有模数转换电路、放大器等其它电路元件，这些额外的元件占用了单一像素感光区域更多的面积，导致相同像素、同样尺寸的条件下，</w:t>
      </w:r>
      <w:r w:rsidR="003E576E">
        <w:rPr>
          <w:rFonts w:hint="eastAsia"/>
        </w:rPr>
        <w:t>CCD</w:t>
      </w:r>
      <w:r w:rsidR="003E576E">
        <w:rPr>
          <w:rFonts w:hint="eastAsia"/>
        </w:rPr>
        <w:t>的感光度更优于</w:t>
      </w:r>
      <w:r w:rsidR="003E576E">
        <w:rPr>
          <w:rFonts w:hint="eastAsia"/>
        </w:rPr>
        <w:t>CMOS</w:t>
      </w:r>
      <w:r w:rsidR="003E576E">
        <w:rPr>
          <w:rFonts w:hint="eastAsia"/>
        </w:rPr>
        <w:t>。在分辨率方面，</w:t>
      </w:r>
      <w:r w:rsidR="003E576E">
        <w:rPr>
          <w:rFonts w:hint="eastAsia"/>
        </w:rPr>
        <w:t>CMOS</w:t>
      </w:r>
      <w:r w:rsidR="003E576E">
        <w:rPr>
          <w:rFonts w:hint="eastAsia"/>
        </w:rPr>
        <w:t>的每个像素都比</w:t>
      </w:r>
      <w:r w:rsidR="003E576E">
        <w:rPr>
          <w:rFonts w:hint="eastAsia"/>
        </w:rPr>
        <w:t>CCD</w:t>
      </w:r>
      <w:r w:rsidR="003E576E">
        <w:rPr>
          <w:rFonts w:hint="eastAsia"/>
        </w:rPr>
        <w:t>要复杂很多，其像素尺寸难以达到</w:t>
      </w:r>
      <w:r w:rsidR="003E576E">
        <w:rPr>
          <w:rFonts w:hint="eastAsia"/>
        </w:rPr>
        <w:t>C</w:t>
      </w:r>
      <w:r w:rsidR="003E576E">
        <w:t>CD</w:t>
      </w:r>
      <w:r w:rsidR="003E576E">
        <w:rPr>
          <w:rFonts w:hint="eastAsia"/>
        </w:rPr>
        <w:t>的水平，因此同尺寸的</w:t>
      </w:r>
      <w:proofErr w:type="gramStart"/>
      <w:r w:rsidR="003E576E">
        <w:rPr>
          <w:rFonts w:hint="eastAsia"/>
        </w:rPr>
        <w:t>的</w:t>
      </w:r>
      <w:proofErr w:type="gramEnd"/>
      <w:r w:rsidR="003E576E">
        <w:rPr>
          <w:rFonts w:hint="eastAsia"/>
        </w:rPr>
        <w:t>两者相比，</w:t>
      </w:r>
      <w:r w:rsidR="003E576E">
        <w:rPr>
          <w:rFonts w:hint="eastAsia"/>
        </w:rPr>
        <w:t>CCD</w:t>
      </w:r>
      <w:r w:rsidR="003E576E">
        <w:rPr>
          <w:rFonts w:hint="eastAsia"/>
        </w:rPr>
        <w:t>的分辨率通常优于</w:t>
      </w:r>
      <w:r w:rsidR="003E576E">
        <w:rPr>
          <w:rFonts w:hint="eastAsia"/>
        </w:rPr>
        <w:t>CMOS</w:t>
      </w:r>
      <w:r w:rsidR="003E576E">
        <w:rPr>
          <w:rFonts w:hint="eastAsia"/>
        </w:rPr>
        <w:t>。</w:t>
      </w:r>
      <w:proofErr w:type="gramStart"/>
      <w:r w:rsidR="003E576E">
        <w:rPr>
          <w:rFonts w:hint="eastAsia"/>
        </w:rPr>
        <w:t>在噪点</w:t>
      </w:r>
      <w:proofErr w:type="gramEnd"/>
      <w:r w:rsidR="003E576E">
        <w:rPr>
          <w:rFonts w:hint="eastAsia"/>
        </w:rPr>
        <w:t>方面，由于</w:t>
      </w:r>
      <w:r w:rsidR="003E576E">
        <w:rPr>
          <w:rFonts w:hint="eastAsia"/>
        </w:rPr>
        <w:t>CMOS</w:t>
      </w:r>
      <w:r w:rsidR="003E576E">
        <w:rPr>
          <w:rFonts w:hint="eastAsia"/>
        </w:rPr>
        <w:t>每个放大器所的结果难以保持精准的一致性，因此</w:t>
      </w:r>
      <w:r w:rsidR="003E576E">
        <w:rPr>
          <w:rFonts w:hint="eastAsia"/>
        </w:rPr>
        <w:t>CMOS</w:t>
      </w:r>
      <w:r w:rsidR="003E576E">
        <w:rPr>
          <w:rFonts w:hint="eastAsia"/>
        </w:rPr>
        <w:t>传感器</w:t>
      </w:r>
      <w:proofErr w:type="gramStart"/>
      <w:r w:rsidR="003E576E">
        <w:rPr>
          <w:rFonts w:hint="eastAsia"/>
        </w:rPr>
        <w:t>的噪点通常</w:t>
      </w:r>
      <w:proofErr w:type="gramEnd"/>
      <w:r w:rsidR="003E576E">
        <w:rPr>
          <w:rFonts w:hint="eastAsia"/>
        </w:rPr>
        <w:t>会多一些，继而影响成像质量。</w:t>
      </w:r>
      <w:r w:rsidR="0012707C">
        <w:rPr>
          <w:rFonts w:hint="eastAsia"/>
        </w:rPr>
        <w:t>因此，本研究中选用了</w:t>
      </w:r>
      <w:r w:rsidR="0012707C">
        <w:rPr>
          <w:rFonts w:hint="eastAsia"/>
        </w:rPr>
        <w:t>CCD</w:t>
      </w:r>
      <w:r w:rsidR="0012707C">
        <w:rPr>
          <w:rFonts w:hint="eastAsia"/>
        </w:rPr>
        <w:t>工业相机作为图像采集设备，其具体参数见表</w:t>
      </w:r>
      <w:r w:rsidR="0012707C">
        <w:rPr>
          <w:rFonts w:hint="eastAsia"/>
        </w:rPr>
        <w:t>3.2</w:t>
      </w:r>
      <w:r w:rsidR="0012707C">
        <w:rPr>
          <w:rFonts w:hint="eastAsia"/>
        </w:rPr>
        <w:t>。</w:t>
      </w:r>
      <w:r w:rsidR="00C34940">
        <w:rPr>
          <w:rFonts w:hint="eastAsia"/>
        </w:rPr>
        <w:t>CCD</w:t>
      </w:r>
      <w:r w:rsidR="00C34940">
        <w:rPr>
          <w:rFonts w:hint="eastAsia"/>
        </w:rPr>
        <w:t>相机实物图如图</w:t>
      </w:r>
      <w:r w:rsidR="00C34940">
        <w:rPr>
          <w:rFonts w:hint="eastAsia"/>
        </w:rPr>
        <w:t>3.7</w:t>
      </w:r>
      <w:r w:rsidR="00C34940">
        <w:rPr>
          <w:rFonts w:hint="eastAsia"/>
        </w:rPr>
        <w:t>所示。</w:t>
      </w:r>
    </w:p>
    <w:p w:rsidR="0037507A" w:rsidRDefault="0037507A" w:rsidP="0037507A">
      <w:pPr>
        <w:pStyle w:val="af2"/>
        <w:ind w:firstLine="480"/>
        <w:rPr>
          <w:ins w:id="74" w:author="fyp" w:date="2017-09-12T22:32:00Z"/>
          <w:rFonts w:hint="eastAsia"/>
        </w:rPr>
      </w:pPr>
    </w:p>
    <w:p w:rsidR="00AA6D8C" w:rsidRDefault="00AA6D8C" w:rsidP="00AA6D8C">
      <w:pPr>
        <w:pStyle w:val="af2"/>
        <w:ind w:firstLineChars="0" w:firstLine="0"/>
        <w:jc w:val="center"/>
      </w:pPr>
      <w:moveToRangeStart w:id="75" w:author="fyp" w:date="2017-09-12T22:32:00Z" w:name="move493018870"/>
      <w:moveTo w:id="76" w:author="fyp" w:date="2017-09-12T22:32:00Z">
        <w:r>
          <w:rPr>
            <w:rFonts w:hint="eastAsia"/>
          </w:rPr>
          <w:t>表</w:t>
        </w:r>
        <w:r>
          <w:rPr>
            <w:rFonts w:hint="eastAsia"/>
          </w:rPr>
          <w:t xml:space="preserve">3.2 </w:t>
        </w:r>
        <w:r>
          <w:rPr>
            <w:rFonts w:hint="eastAsia"/>
          </w:rPr>
          <w:t>所选</w:t>
        </w:r>
        <w:r>
          <w:rPr>
            <w:rFonts w:hint="eastAsia"/>
          </w:rPr>
          <w:t>CCDcamera</w:t>
        </w:r>
        <w:r>
          <w:rPr>
            <w:rFonts w:hint="eastAsia"/>
          </w:rPr>
          <w:t>性能参数</w:t>
        </w:r>
      </w:moveTo>
    </w:p>
    <w:p w:rsidR="00AA6D8C" w:rsidRDefault="00AA6D8C" w:rsidP="00AA6D8C">
      <w:pPr>
        <w:pStyle w:val="af2"/>
        <w:ind w:firstLineChars="0" w:firstLine="0"/>
        <w:jc w:val="center"/>
      </w:pPr>
      <w:moveTo w:id="77" w:author="fyp" w:date="2017-09-12T22:32:00Z">
        <w:r>
          <w:rPr>
            <w:rFonts w:hint="eastAsia"/>
          </w:rPr>
          <w:t>Table</w:t>
        </w:r>
        <w:r>
          <w:t xml:space="preserve"> 3.1 </w:t>
        </w:r>
        <w:proofErr w:type="gramStart"/>
        <w:r>
          <w:t>The</w:t>
        </w:r>
        <w:proofErr w:type="gramEnd"/>
        <w:r>
          <w:t xml:space="preserve"> performance and parameters of the selected CCD camera</w:t>
        </w:r>
      </w:moveTo>
    </w:p>
    <w:moveToRangeEnd w:id="75"/>
    <w:p w:rsidR="00AA6D8C" w:rsidRPr="0037507A" w:rsidRDefault="00AA6D8C" w:rsidP="0037507A">
      <w:pPr>
        <w:pStyle w:val="af2"/>
        <w:ind w:firstLine="480"/>
      </w:pPr>
    </w:p>
    <w:tbl>
      <w:tblPr>
        <w:tblStyle w:val="a6"/>
        <w:tblW w:w="0" w:type="auto"/>
        <w:jc w:val="center"/>
        <w:tblBorders>
          <w:left w:val="none" w:sz="0" w:space="0" w:color="auto"/>
          <w:right w:val="none" w:sz="0" w:space="0" w:color="auto"/>
        </w:tblBorders>
        <w:tblLook w:val="04A0"/>
      </w:tblPr>
      <w:tblGrid>
        <w:gridCol w:w="3665"/>
        <w:gridCol w:w="2614"/>
      </w:tblGrid>
      <w:tr w:rsidR="000042C7" w:rsidTr="0037507A">
        <w:trPr>
          <w:jc w:val="center"/>
        </w:trPr>
        <w:tc>
          <w:tcPr>
            <w:tcW w:w="6279" w:type="dxa"/>
            <w:gridSpan w:val="2"/>
            <w:vAlign w:val="center"/>
          </w:tcPr>
          <w:p w:rsidR="000042C7" w:rsidRPr="00C17345" w:rsidRDefault="000042C7" w:rsidP="0037507A">
            <w:pPr>
              <w:pStyle w:val="af2"/>
              <w:ind w:firstLineChars="0" w:firstLine="0"/>
              <w:jc w:val="center"/>
            </w:pPr>
            <w:r>
              <w:t>B</w:t>
            </w:r>
            <w:r>
              <w:rPr>
                <w:rFonts w:hint="eastAsia"/>
              </w:rPr>
              <w:t>aumer</w:t>
            </w:r>
            <w:r w:rsidR="002B59AE">
              <w:t xml:space="preserve"> VLG CCD camera</w:t>
            </w:r>
          </w:p>
        </w:tc>
      </w:tr>
      <w:tr w:rsidR="002B59AE" w:rsidTr="0037507A">
        <w:trPr>
          <w:jc w:val="center"/>
        </w:trPr>
        <w:tc>
          <w:tcPr>
            <w:tcW w:w="3665" w:type="dxa"/>
            <w:tcBorders>
              <w:top w:val="nil"/>
              <w:bottom w:val="nil"/>
              <w:right w:val="single" w:sz="4" w:space="0" w:color="auto"/>
            </w:tcBorders>
            <w:vAlign w:val="center"/>
          </w:tcPr>
          <w:p w:rsidR="002B59AE" w:rsidRPr="00C17345" w:rsidRDefault="002B59AE" w:rsidP="0037507A">
            <w:pPr>
              <w:pStyle w:val="af2"/>
              <w:ind w:firstLineChars="0" w:firstLine="0"/>
              <w:jc w:val="center"/>
            </w:pPr>
            <w:r>
              <w:rPr>
                <w:rFonts w:hint="eastAsia"/>
              </w:rPr>
              <w:t>分辨率</w:t>
            </w:r>
          </w:p>
        </w:tc>
        <w:tc>
          <w:tcPr>
            <w:tcW w:w="2614" w:type="dxa"/>
            <w:tcBorders>
              <w:top w:val="nil"/>
              <w:left w:val="single" w:sz="4" w:space="0" w:color="auto"/>
              <w:bottom w:val="nil"/>
            </w:tcBorders>
            <w:vAlign w:val="center"/>
          </w:tcPr>
          <w:p w:rsidR="002B59AE" w:rsidRDefault="002B59AE" w:rsidP="0037507A">
            <w:pPr>
              <w:pStyle w:val="af2"/>
              <w:ind w:firstLineChars="0" w:firstLine="0"/>
              <w:jc w:val="center"/>
            </w:pPr>
            <w:r>
              <w:rPr>
                <w:rFonts w:hint="eastAsia"/>
              </w:rPr>
              <w:t>1392</w:t>
            </w:r>
            <w:r>
              <w:rPr>
                <w:rFonts w:hint="eastAsia"/>
              </w:rPr>
              <w:t>×</w:t>
            </w:r>
            <w:r>
              <w:rPr>
                <w:rFonts w:hint="eastAsia"/>
              </w:rPr>
              <w:t>1040</w:t>
            </w:r>
          </w:p>
        </w:tc>
      </w:tr>
      <w:tr w:rsidR="002B59AE" w:rsidTr="0037507A">
        <w:trPr>
          <w:jc w:val="center"/>
        </w:trPr>
        <w:tc>
          <w:tcPr>
            <w:tcW w:w="3665" w:type="dxa"/>
            <w:tcBorders>
              <w:top w:val="nil"/>
              <w:bottom w:val="nil"/>
              <w:right w:val="single" w:sz="4" w:space="0" w:color="auto"/>
            </w:tcBorders>
            <w:vAlign w:val="center"/>
          </w:tcPr>
          <w:p w:rsidR="002B59AE" w:rsidRPr="00C17345" w:rsidRDefault="002B59AE" w:rsidP="0037507A">
            <w:pPr>
              <w:pStyle w:val="af2"/>
              <w:ind w:firstLineChars="0" w:firstLine="0"/>
              <w:jc w:val="center"/>
            </w:pPr>
            <w:proofErr w:type="gramStart"/>
            <w:r>
              <w:rPr>
                <w:rFonts w:hint="eastAsia"/>
              </w:rPr>
              <w:t>全帧</w:t>
            </w:r>
            <w:proofErr w:type="gramEnd"/>
          </w:p>
        </w:tc>
        <w:tc>
          <w:tcPr>
            <w:tcW w:w="2614" w:type="dxa"/>
            <w:tcBorders>
              <w:top w:val="nil"/>
              <w:left w:val="single" w:sz="4" w:space="0" w:color="auto"/>
              <w:bottom w:val="nil"/>
            </w:tcBorders>
            <w:vAlign w:val="center"/>
          </w:tcPr>
          <w:p w:rsidR="002B59AE" w:rsidRPr="00C17345" w:rsidRDefault="002B59AE" w:rsidP="0037507A">
            <w:pPr>
              <w:pStyle w:val="af2"/>
              <w:ind w:firstLineChars="0" w:firstLine="0"/>
              <w:jc w:val="center"/>
            </w:pPr>
            <w:r>
              <w:t>76</w:t>
            </w:r>
            <w:r>
              <w:rPr>
                <w:rFonts w:hint="eastAsia"/>
              </w:rPr>
              <w:t>fps</w:t>
            </w:r>
          </w:p>
        </w:tc>
      </w:tr>
      <w:tr w:rsidR="002B59AE" w:rsidTr="0037507A">
        <w:trPr>
          <w:jc w:val="center"/>
        </w:trPr>
        <w:tc>
          <w:tcPr>
            <w:tcW w:w="3665" w:type="dxa"/>
            <w:tcBorders>
              <w:top w:val="nil"/>
              <w:bottom w:val="nil"/>
              <w:right w:val="single" w:sz="4" w:space="0" w:color="auto"/>
            </w:tcBorders>
            <w:vAlign w:val="center"/>
          </w:tcPr>
          <w:p w:rsidR="002B59AE" w:rsidRPr="00C17345" w:rsidRDefault="002B59AE" w:rsidP="0037507A">
            <w:pPr>
              <w:pStyle w:val="af2"/>
              <w:ind w:firstLineChars="0" w:firstLine="0"/>
              <w:jc w:val="center"/>
            </w:pPr>
            <w:r>
              <w:rPr>
                <w:rFonts w:hint="eastAsia"/>
              </w:rPr>
              <w:t>传感器尺寸</w:t>
            </w:r>
          </w:p>
        </w:tc>
        <w:tc>
          <w:tcPr>
            <w:tcW w:w="2614" w:type="dxa"/>
            <w:tcBorders>
              <w:top w:val="nil"/>
              <w:left w:val="single" w:sz="4" w:space="0" w:color="auto"/>
              <w:bottom w:val="nil"/>
            </w:tcBorders>
            <w:vAlign w:val="center"/>
          </w:tcPr>
          <w:p w:rsidR="002B59AE" w:rsidRPr="00C17345" w:rsidRDefault="002B59AE" w:rsidP="0037507A">
            <w:pPr>
              <w:pStyle w:val="af2"/>
              <w:ind w:firstLineChars="0" w:firstLine="0"/>
              <w:jc w:val="center"/>
            </w:pPr>
            <w:r>
              <w:rPr>
                <w:rFonts w:hint="eastAsia"/>
              </w:rPr>
              <w:t>1/3</w:t>
            </w:r>
            <w:r>
              <w:t>”</w:t>
            </w:r>
          </w:p>
        </w:tc>
      </w:tr>
      <w:tr w:rsidR="002B59AE" w:rsidTr="0037507A">
        <w:trPr>
          <w:jc w:val="center"/>
        </w:trPr>
        <w:tc>
          <w:tcPr>
            <w:tcW w:w="3665" w:type="dxa"/>
            <w:tcBorders>
              <w:top w:val="nil"/>
              <w:bottom w:val="nil"/>
              <w:right w:val="single" w:sz="4" w:space="0" w:color="auto"/>
            </w:tcBorders>
            <w:vAlign w:val="center"/>
          </w:tcPr>
          <w:p w:rsidR="002B59AE" w:rsidRDefault="002B59AE" w:rsidP="0037507A">
            <w:pPr>
              <w:pStyle w:val="af2"/>
              <w:ind w:firstLineChars="0" w:firstLine="0"/>
              <w:jc w:val="center"/>
            </w:pPr>
            <w:r>
              <w:rPr>
                <w:rFonts w:hint="eastAsia"/>
              </w:rPr>
              <w:t>像素尺寸</w:t>
            </w:r>
          </w:p>
        </w:tc>
        <w:tc>
          <w:tcPr>
            <w:tcW w:w="2614" w:type="dxa"/>
            <w:tcBorders>
              <w:top w:val="nil"/>
              <w:left w:val="single" w:sz="4" w:space="0" w:color="auto"/>
              <w:bottom w:val="nil"/>
            </w:tcBorders>
            <w:vAlign w:val="center"/>
          </w:tcPr>
          <w:p w:rsidR="002B59AE" w:rsidRDefault="00050B68" w:rsidP="0037507A">
            <w:pPr>
              <w:pStyle w:val="af2"/>
              <w:ind w:firstLineChars="0" w:firstLine="0"/>
              <w:jc w:val="center"/>
            </w:pPr>
            <w:r>
              <w:t>6.45</w:t>
            </w:r>
            <w:r w:rsidR="002B59AE">
              <w:rPr>
                <w:rFonts w:hint="eastAsia"/>
              </w:rPr>
              <w:t>μ</w:t>
            </w:r>
            <w:r w:rsidR="002B59AE">
              <w:rPr>
                <w:rFonts w:hint="eastAsia"/>
              </w:rPr>
              <w:t>m</w:t>
            </w:r>
            <w:r w:rsidR="002B59AE">
              <w:rPr>
                <w:rFonts w:hint="eastAsia"/>
              </w:rPr>
              <w:t>×</w:t>
            </w:r>
            <w:r>
              <w:t>6.45</w:t>
            </w:r>
            <w:r w:rsidR="002B59AE">
              <w:rPr>
                <w:rFonts w:hint="eastAsia"/>
              </w:rPr>
              <w:t>μ</w:t>
            </w:r>
            <w:r w:rsidR="002B59AE">
              <w:rPr>
                <w:rFonts w:hint="eastAsia"/>
              </w:rPr>
              <w:t>m</w:t>
            </w:r>
          </w:p>
        </w:tc>
      </w:tr>
      <w:tr w:rsidR="002B59AE" w:rsidTr="0037507A">
        <w:trPr>
          <w:jc w:val="center"/>
        </w:trPr>
        <w:tc>
          <w:tcPr>
            <w:tcW w:w="3665" w:type="dxa"/>
            <w:tcBorders>
              <w:top w:val="nil"/>
              <w:bottom w:val="nil"/>
              <w:right w:val="single" w:sz="4" w:space="0" w:color="auto"/>
            </w:tcBorders>
            <w:vAlign w:val="center"/>
          </w:tcPr>
          <w:p w:rsidR="002B59AE" w:rsidRDefault="002B59AE" w:rsidP="0037507A">
            <w:pPr>
              <w:pStyle w:val="af2"/>
              <w:ind w:firstLineChars="0" w:firstLine="0"/>
              <w:jc w:val="center"/>
            </w:pPr>
            <w:r>
              <w:rPr>
                <w:rFonts w:hint="eastAsia"/>
              </w:rPr>
              <w:t>A/D</w:t>
            </w:r>
            <w:r>
              <w:rPr>
                <w:rFonts w:hint="eastAsia"/>
              </w:rPr>
              <w:t>位数</w:t>
            </w:r>
          </w:p>
        </w:tc>
        <w:tc>
          <w:tcPr>
            <w:tcW w:w="2614" w:type="dxa"/>
            <w:tcBorders>
              <w:top w:val="nil"/>
              <w:left w:val="single" w:sz="4" w:space="0" w:color="auto"/>
              <w:bottom w:val="nil"/>
            </w:tcBorders>
            <w:vAlign w:val="center"/>
          </w:tcPr>
          <w:p w:rsidR="002B59AE" w:rsidRDefault="002B59AE" w:rsidP="0037507A">
            <w:pPr>
              <w:pStyle w:val="af2"/>
              <w:ind w:firstLineChars="0" w:firstLine="0"/>
              <w:jc w:val="center"/>
              <w:rPr>
                <w:rFonts w:ascii="宋体" w:eastAsia="宋体" w:hAnsi="宋体" w:cs="Times New Roman"/>
              </w:rPr>
            </w:pPr>
            <w:r>
              <w:rPr>
                <w:rFonts w:ascii="宋体" w:eastAsia="宋体" w:hAnsi="宋体" w:cs="Times New Roman" w:hint="eastAsia"/>
              </w:rPr>
              <w:t>12bit</w:t>
            </w:r>
          </w:p>
        </w:tc>
      </w:tr>
      <w:tr w:rsidR="002B59AE" w:rsidTr="0037507A">
        <w:trPr>
          <w:jc w:val="center"/>
        </w:trPr>
        <w:tc>
          <w:tcPr>
            <w:tcW w:w="3665" w:type="dxa"/>
            <w:tcBorders>
              <w:top w:val="nil"/>
              <w:bottom w:val="nil"/>
              <w:right w:val="single" w:sz="4" w:space="0" w:color="auto"/>
            </w:tcBorders>
            <w:vAlign w:val="center"/>
          </w:tcPr>
          <w:p w:rsidR="002B59AE" w:rsidRDefault="002B59AE" w:rsidP="0037507A">
            <w:pPr>
              <w:pStyle w:val="af2"/>
              <w:ind w:firstLineChars="0" w:firstLine="0"/>
              <w:jc w:val="center"/>
            </w:pPr>
            <w:r>
              <w:rPr>
                <w:rFonts w:hint="eastAsia"/>
              </w:rPr>
              <w:t>尺寸</w:t>
            </w:r>
          </w:p>
        </w:tc>
        <w:tc>
          <w:tcPr>
            <w:tcW w:w="2614" w:type="dxa"/>
            <w:tcBorders>
              <w:top w:val="nil"/>
              <w:left w:val="single" w:sz="4" w:space="0" w:color="auto"/>
              <w:bottom w:val="nil"/>
            </w:tcBorders>
            <w:vAlign w:val="center"/>
          </w:tcPr>
          <w:p w:rsidR="002B59AE" w:rsidRDefault="002B59AE" w:rsidP="0037507A">
            <w:pPr>
              <w:pStyle w:val="af2"/>
              <w:ind w:firstLineChars="0" w:firstLine="0"/>
              <w:jc w:val="center"/>
              <w:rPr>
                <w:rFonts w:ascii="宋体" w:eastAsia="宋体" w:hAnsi="宋体" w:cs="Times New Roman"/>
              </w:rPr>
            </w:pPr>
            <w:r>
              <w:rPr>
                <w:rFonts w:ascii="宋体" w:eastAsia="宋体" w:hAnsi="宋体" w:cs="Times New Roman" w:hint="eastAsia"/>
              </w:rPr>
              <w:t>33</w:t>
            </w:r>
            <w:r>
              <w:rPr>
                <w:rFonts w:ascii="宋体" w:eastAsia="宋体" w:hAnsi="宋体" w:cs="Times New Roman"/>
              </w:rPr>
              <w:t>mm</w:t>
            </w:r>
            <w:r>
              <w:rPr>
                <w:rFonts w:ascii="宋体" w:eastAsia="宋体" w:hAnsi="宋体" w:cs="Times New Roman" w:hint="eastAsia"/>
              </w:rPr>
              <w:t>×33</w:t>
            </w:r>
            <w:r>
              <w:rPr>
                <w:rFonts w:ascii="宋体" w:eastAsia="宋体" w:hAnsi="宋体" w:cs="Times New Roman"/>
              </w:rPr>
              <w:t>mm</w:t>
            </w:r>
            <w:r>
              <w:rPr>
                <w:rFonts w:ascii="宋体" w:eastAsia="宋体" w:hAnsi="宋体" w:cs="Times New Roman" w:hint="eastAsia"/>
              </w:rPr>
              <w:t>×42</w:t>
            </w:r>
            <w:r>
              <w:rPr>
                <w:rFonts w:ascii="宋体" w:eastAsia="宋体" w:hAnsi="宋体" w:cs="Times New Roman"/>
              </w:rPr>
              <w:t>mm</w:t>
            </w:r>
          </w:p>
        </w:tc>
      </w:tr>
      <w:tr w:rsidR="0023773E" w:rsidTr="0037507A">
        <w:trPr>
          <w:jc w:val="center"/>
        </w:trPr>
        <w:tc>
          <w:tcPr>
            <w:tcW w:w="3665" w:type="dxa"/>
            <w:tcBorders>
              <w:top w:val="nil"/>
              <w:bottom w:val="single" w:sz="4" w:space="0" w:color="auto"/>
              <w:right w:val="single" w:sz="4" w:space="0" w:color="auto"/>
            </w:tcBorders>
            <w:vAlign w:val="center"/>
          </w:tcPr>
          <w:p w:rsidR="0023773E" w:rsidRDefault="0023773E" w:rsidP="0037507A">
            <w:pPr>
              <w:pStyle w:val="af2"/>
              <w:ind w:firstLineChars="0" w:firstLine="0"/>
              <w:jc w:val="center"/>
            </w:pPr>
            <w:r>
              <w:rPr>
                <w:rFonts w:hint="eastAsia"/>
              </w:rPr>
              <w:t>功耗</w:t>
            </w:r>
          </w:p>
        </w:tc>
        <w:tc>
          <w:tcPr>
            <w:tcW w:w="2614" w:type="dxa"/>
            <w:tcBorders>
              <w:top w:val="nil"/>
              <w:left w:val="single" w:sz="4" w:space="0" w:color="auto"/>
              <w:bottom w:val="single" w:sz="4" w:space="0" w:color="auto"/>
            </w:tcBorders>
            <w:vAlign w:val="center"/>
          </w:tcPr>
          <w:p w:rsidR="0023773E" w:rsidRDefault="0023773E" w:rsidP="0037507A">
            <w:pPr>
              <w:pStyle w:val="af2"/>
              <w:ind w:firstLineChars="0" w:firstLine="0"/>
              <w:jc w:val="center"/>
              <w:rPr>
                <w:rFonts w:ascii="宋体" w:eastAsia="宋体" w:hAnsi="宋体" w:cs="Times New Roman"/>
              </w:rPr>
            </w:pPr>
            <w:r>
              <w:rPr>
                <w:rFonts w:ascii="宋体" w:eastAsia="宋体" w:hAnsi="宋体" w:cs="Times New Roman" w:hint="eastAsia"/>
              </w:rPr>
              <w:t>3.6</w:t>
            </w:r>
            <w:r>
              <w:rPr>
                <w:rFonts w:ascii="宋体" w:eastAsia="宋体" w:hAnsi="宋体" w:cs="Times New Roman"/>
              </w:rPr>
              <w:t>W</w:t>
            </w:r>
          </w:p>
        </w:tc>
      </w:tr>
    </w:tbl>
    <w:p w:rsidR="000042C7" w:rsidDel="00AA6D8C" w:rsidRDefault="0023773E" w:rsidP="0037507A">
      <w:pPr>
        <w:pStyle w:val="af2"/>
        <w:ind w:firstLineChars="0" w:firstLine="0"/>
        <w:jc w:val="center"/>
      </w:pPr>
      <w:moveFromRangeStart w:id="78" w:author="fyp" w:date="2017-09-12T22:32:00Z" w:name="move493018870"/>
      <w:moveFrom w:id="79" w:author="fyp" w:date="2017-09-12T22:32:00Z">
        <w:r w:rsidDel="00AA6D8C">
          <w:rPr>
            <w:rFonts w:hint="eastAsia"/>
          </w:rPr>
          <w:t>表</w:t>
        </w:r>
        <w:r w:rsidDel="00AA6D8C">
          <w:rPr>
            <w:rFonts w:hint="eastAsia"/>
          </w:rPr>
          <w:t xml:space="preserve">3.2 </w:t>
        </w:r>
        <w:r w:rsidDel="00AA6D8C">
          <w:rPr>
            <w:rFonts w:hint="eastAsia"/>
          </w:rPr>
          <w:t>所选</w:t>
        </w:r>
        <w:r w:rsidDel="00AA6D8C">
          <w:rPr>
            <w:rFonts w:hint="eastAsia"/>
          </w:rPr>
          <w:t>CCDcamera</w:t>
        </w:r>
        <w:r w:rsidDel="00AA6D8C">
          <w:rPr>
            <w:rFonts w:hint="eastAsia"/>
          </w:rPr>
          <w:t>性能参数</w:t>
        </w:r>
      </w:moveFrom>
    </w:p>
    <w:p w:rsidR="0023773E" w:rsidDel="00AA6D8C" w:rsidRDefault="0023773E" w:rsidP="0037507A">
      <w:pPr>
        <w:pStyle w:val="af2"/>
        <w:ind w:firstLineChars="0" w:firstLine="0"/>
        <w:jc w:val="center"/>
      </w:pPr>
      <w:moveFrom w:id="80" w:author="fyp" w:date="2017-09-12T22:32:00Z">
        <w:r w:rsidDel="00AA6D8C">
          <w:rPr>
            <w:rFonts w:hint="eastAsia"/>
          </w:rPr>
          <w:t>Table</w:t>
        </w:r>
        <w:r w:rsidDel="00AA6D8C">
          <w:t xml:space="preserve"> 3.1 The performance and parameters of the selected CCD camera</w:t>
        </w:r>
      </w:moveFrom>
    </w:p>
    <w:moveFromRangeEnd w:id="78"/>
    <w:p w:rsidR="00C34940" w:rsidRDefault="00C34940" w:rsidP="00A86CE1">
      <w:pPr>
        <w:pStyle w:val="af2"/>
        <w:spacing w:line="240" w:lineRule="auto"/>
        <w:ind w:firstLineChars="0" w:firstLine="0"/>
        <w:jc w:val="center"/>
        <w:rPr>
          <w:rFonts w:asciiTheme="majorEastAsia" w:eastAsiaTheme="majorEastAsia" w:hAnsiTheme="majorEastAsia"/>
        </w:rPr>
      </w:pPr>
      <w:r>
        <w:rPr>
          <w:noProof/>
        </w:rPr>
        <w:lastRenderedPageBreak/>
        <w:drawing>
          <wp:inline distT="0" distB="0" distL="0" distR="0">
            <wp:extent cx="1722120" cy="2570700"/>
            <wp:effectExtent l="0" t="0" r="0" b="1270"/>
            <wp:docPr id="40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pic:cNvPicPr>
                      <a:picLocks noChangeAspect="1" noChangeArrowheads="1"/>
                    </pic:cNvPicPr>
                  </pic:nvPicPr>
                  <pic:blipFill>
                    <a:blip r:embed="rId2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732376" cy="2586010"/>
                    </a:xfrm>
                    <a:prstGeom prst="rect">
                      <a:avLst/>
                    </a:prstGeom>
                    <a:noFill/>
                    <a:ln>
                      <a:noFill/>
                    </a:ln>
                    <a:effectLst/>
                    <a:extLst/>
                  </pic:spPr>
                </pic:pic>
              </a:graphicData>
            </a:graphic>
          </wp:inline>
        </w:drawing>
      </w:r>
    </w:p>
    <w:p w:rsidR="00C34940" w:rsidRDefault="00C34940" w:rsidP="00A86CE1">
      <w:pPr>
        <w:pStyle w:val="af2"/>
        <w:ind w:firstLineChars="0" w:firstLine="0"/>
        <w:jc w:val="center"/>
      </w:pPr>
      <w:r>
        <w:rPr>
          <w:rFonts w:hint="eastAsia"/>
        </w:rPr>
        <w:t>图</w:t>
      </w:r>
      <w:r>
        <w:rPr>
          <w:rFonts w:hint="eastAsia"/>
        </w:rPr>
        <w:t>3.</w:t>
      </w:r>
      <w:r>
        <w:t>7 CCD</w:t>
      </w:r>
      <w:r>
        <w:rPr>
          <w:rFonts w:hint="eastAsia"/>
        </w:rPr>
        <w:t>相机实物图</w:t>
      </w:r>
    </w:p>
    <w:p w:rsidR="00C34940" w:rsidRDefault="00C34940" w:rsidP="00A86CE1">
      <w:pPr>
        <w:pStyle w:val="af2"/>
        <w:ind w:firstLineChars="0" w:firstLine="0"/>
        <w:jc w:val="center"/>
      </w:pPr>
      <w:r>
        <w:rPr>
          <w:rFonts w:hint="eastAsia"/>
        </w:rPr>
        <w:t>Fig</w:t>
      </w:r>
      <w:r>
        <w:t>. 3.7</w:t>
      </w:r>
    </w:p>
    <w:p w:rsidR="0012707C" w:rsidRPr="00CD7832" w:rsidRDefault="0012707C" w:rsidP="002A43E7">
      <w:pPr>
        <w:pStyle w:val="af2"/>
        <w:ind w:firstLine="480"/>
      </w:pPr>
      <w:r>
        <w:rPr>
          <w:rFonts w:hint="eastAsia"/>
        </w:rPr>
        <w:t>本研究中所选</w:t>
      </w:r>
      <w:r>
        <w:rPr>
          <w:rFonts w:hint="eastAsia"/>
        </w:rPr>
        <w:t>CCD</w:t>
      </w:r>
      <w:r>
        <w:rPr>
          <w:rFonts w:hint="eastAsia"/>
        </w:rPr>
        <w:t>相机为黑白、数字相机，且为保证图像精度需优先选用</w:t>
      </w:r>
      <w:r>
        <w:rPr>
          <w:rFonts w:hint="eastAsia"/>
        </w:rPr>
        <w:t>A/D</w:t>
      </w:r>
      <w:r>
        <w:rPr>
          <w:rFonts w:hint="eastAsia"/>
        </w:rPr>
        <w:t>位数</w:t>
      </w:r>
      <w:r w:rsidR="00EB66E4">
        <w:rPr>
          <w:rFonts w:hint="eastAsia"/>
        </w:rPr>
        <w:t>要</w:t>
      </w:r>
      <w:r>
        <w:rPr>
          <w:rFonts w:hint="eastAsia"/>
        </w:rPr>
        <w:t>大于</w:t>
      </w:r>
      <w:r>
        <w:rPr>
          <w:rFonts w:hint="eastAsia"/>
        </w:rPr>
        <w:t>8bit</w:t>
      </w:r>
      <w:r w:rsidR="00EB66E4">
        <w:rPr>
          <w:rFonts w:hint="eastAsia"/>
        </w:rPr>
        <w:t>，此外，</w:t>
      </w:r>
      <w:r w:rsidR="000A5B42">
        <w:rPr>
          <w:rFonts w:hint="eastAsia"/>
        </w:rPr>
        <w:t>选用相机时重点需要考虑的另一个因素是</w:t>
      </w:r>
      <w:r w:rsidR="00EB66E4">
        <w:rPr>
          <w:rFonts w:hint="eastAsia"/>
        </w:rPr>
        <w:t>数据传输接口。目前通用的接口标准有</w:t>
      </w:r>
      <w:r w:rsidR="00EB66E4">
        <w:rPr>
          <w:rFonts w:hint="eastAsia"/>
        </w:rPr>
        <w:t>USB</w:t>
      </w:r>
      <w:r w:rsidR="00EB66E4">
        <w:rPr>
          <w:rFonts w:hint="eastAsia"/>
        </w:rPr>
        <w:t>、</w:t>
      </w:r>
      <w:r w:rsidR="00EB66E4">
        <w:rPr>
          <w:rFonts w:hint="eastAsia"/>
        </w:rPr>
        <w:t>Gig</w:t>
      </w:r>
      <w:r w:rsidR="00EB66E4">
        <w:t>E</w:t>
      </w:r>
      <w:r w:rsidR="00EB66E4">
        <w:rPr>
          <w:rFonts w:hint="eastAsia"/>
        </w:rPr>
        <w:t>、</w:t>
      </w:r>
      <w:r w:rsidR="00EB66E4">
        <w:rPr>
          <w:rFonts w:hint="eastAsia"/>
        </w:rPr>
        <w:t>C</w:t>
      </w:r>
      <w:r w:rsidR="00EB66E4">
        <w:t>ameralink</w:t>
      </w:r>
      <w:r w:rsidR="00EB66E4">
        <w:rPr>
          <w:rFonts w:hint="eastAsia"/>
        </w:rPr>
        <w:t>等。</w:t>
      </w:r>
      <w:r w:rsidR="00EB66E4">
        <w:rPr>
          <w:rFonts w:hint="eastAsia"/>
        </w:rPr>
        <w:t>Cam</w:t>
      </w:r>
      <w:r w:rsidR="00EB66E4">
        <w:t>eralink</w:t>
      </w:r>
      <w:r w:rsidR="00EB66E4">
        <w:rPr>
          <w:rFonts w:hint="eastAsia"/>
        </w:rPr>
        <w:t>在数据传输中速率最快，但其需要配合使用图像采集卡才能使用，不符合本设计中简易轻便的要求</w:t>
      </w:r>
      <w:r w:rsidR="00134E72">
        <w:rPr>
          <w:rFonts w:hint="eastAsia"/>
        </w:rPr>
        <w:t>。</w:t>
      </w:r>
      <w:r w:rsidR="00134E72">
        <w:rPr>
          <w:rFonts w:hint="eastAsia"/>
        </w:rPr>
        <w:t>USB</w:t>
      </w:r>
      <w:r w:rsidR="00134E72">
        <w:rPr>
          <w:rFonts w:hint="eastAsia"/>
        </w:rPr>
        <w:t>和</w:t>
      </w:r>
      <w:r w:rsidR="00134E72">
        <w:rPr>
          <w:rFonts w:hint="eastAsia"/>
        </w:rPr>
        <w:t>Gi</w:t>
      </w:r>
      <w:r w:rsidR="00134E72">
        <w:t>gE</w:t>
      </w:r>
      <w:r w:rsidR="00134E72">
        <w:rPr>
          <w:rFonts w:hint="eastAsia"/>
        </w:rPr>
        <w:t>是目前较为通用的接口，二者均可与笔记本电脑连接，符合本设计中的要求，</w:t>
      </w:r>
      <w:r w:rsidR="006D1CE2">
        <w:rPr>
          <w:rFonts w:hint="eastAsia"/>
        </w:rPr>
        <w:t>且</w:t>
      </w:r>
      <w:r w:rsidR="00134E72">
        <w:rPr>
          <w:rFonts w:hint="eastAsia"/>
        </w:rPr>
        <w:t>Gig</w:t>
      </w:r>
      <w:r w:rsidR="00134E72">
        <w:t>E</w:t>
      </w:r>
      <w:r w:rsidR="00134E72">
        <w:rPr>
          <w:rFonts w:hint="eastAsia"/>
        </w:rPr>
        <w:t>的传输速率比</w:t>
      </w:r>
      <w:r w:rsidR="00134E72">
        <w:rPr>
          <w:rFonts w:hint="eastAsia"/>
        </w:rPr>
        <w:t>USB</w:t>
      </w:r>
      <w:r w:rsidR="00134E72">
        <w:rPr>
          <w:rFonts w:hint="eastAsia"/>
        </w:rPr>
        <w:t>更高，因此本设计选用的</w:t>
      </w:r>
      <w:r w:rsidR="00134E72">
        <w:rPr>
          <w:rFonts w:hint="eastAsia"/>
        </w:rPr>
        <w:t>CCD</w:t>
      </w:r>
      <w:r w:rsidR="006D1CE2">
        <w:rPr>
          <w:rFonts w:hint="eastAsia"/>
        </w:rPr>
        <w:t>相机配备了</w:t>
      </w:r>
      <w:r w:rsidR="00134E72">
        <w:rPr>
          <w:rFonts w:hint="eastAsia"/>
        </w:rPr>
        <w:t>GigE</w:t>
      </w:r>
      <w:r w:rsidR="00134E72">
        <w:rPr>
          <w:rFonts w:hint="eastAsia"/>
        </w:rPr>
        <w:t>接口。</w:t>
      </w:r>
    </w:p>
    <w:p w:rsidR="00707090" w:rsidRDefault="00F671C1" w:rsidP="000E05FB">
      <w:pPr>
        <w:pStyle w:val="ad"/>
        <w:spacing w:before="156"/>
      </w:pPr>
      <w:bookmarkStart w:id="81" w:name="_Toc492044848"/>
      <w:r>
        <w:rPr>
          <w:rFonts w:hint="eastAsia"/>
        </w:rPr>
        <w:t>3.3</w:t>
      </w:r>
      <w:r w:rsidR="002E7B98">
        <w:rPr>
          <w:rFonts w:hint="eastAsia"/>
        </w:rPr>
        <w:t>系统软件设计</w:t>
      </w:r>
      <w:bookmarkEnd w:id="81"/>
    </w:p>
    <w:p w:rsidR="00707090" w:rsidRDefault="00707090" w:rsidP="002A43E7">
      <w:pPr>
        <w:pStyle w:val="af2"/>
        <w:ind w:firstLine="480"/>
      </w:pPr>
      <w:r>
        <w:rPr>
          <w:rFonts w:hint="eastAsia"/>
        </w:rPr>
        <w:t>在本设计</w:t>
      </w:r>
      <w:r w:rsidRPr="00707090">
        <w:rPr>
          <w:rFonts w:hint="eastAsia"/>
        </w:rPr>
        <w:t>中，图像采集程序由</w:t>
      </w:r>
      <w:r w:rsidR="004E7080">
        <w:rPr>
          <w:rFonts w:hint="eastAsia"/>
        </w:rPr>
        <w:t>Lab</w:t>
      </w:r>
      <w:r w:rsidR="004E7080">
        <w:t>VIEW</w:t>
      </w:r>
      <w:r w:rsidRPr="00707090">
        <w:rPr>
          <w:rFonts w:hint="eastAsia"/>
        </w:rPr>
        <w:t>软件编写，图像处理程序由</w:t>
      </w:r>
      <w:r w:rsidR="0016325B">
        <w:rPr>
          <w:rFonts w:hint="eastAsia"/>
        </w:rPr>
        <w:t>MATLAB</w:t>
      </w:r>
      <w:r w:rsidRPr="00707090">
        <w:rPr>
          <w:rFonts w:hint="eastAsia"/>
        </w:rPr>
        <w:t>软件编写，最终将集成好的</w:t>
      </w:r>
      <w:r w:rsidR="0016325B">
        <w:rPr>
          <w:rFonts w:hint="eastAsia"/>
        </w:rPr>
        <w:t>MATLAB</w:t>
      </w:r>
      <w:r w:rsidRPr="00707090">
        <w:rPr>
          <w:rFonts w:hint="eastAsia"/>
        </w:rPr>
        <w:t>程序嵌入</w:t>
      </w:r>
      <w:r w:rsidR="004E7080">
        <w:rPr>
          <w:rFonts w:hint="eastAsia"/>
        </w:rPr>
        <w:t>Lab</w:t>
      </w:r>
      <w:r w:rsidR="004E7080">
        <w:t>VIEW</w:t>
      </w:r>
      <w:r w:rsidRPr="00707090">
        <w:rPr>
          <w:rFonts w:hint="eastAsia"/>
        </w:rPr>
        <w:t>中，实现原始图像实时显示、散斑图显示、伪彩色图显示以及</w:t>
      </w:r>
      <w:r w:rsidRPr="00707090">
        <w:rPr>
          <w:rFonts w:hint="eastAsia"/>
        </w:rPr>
        <w:t>PI</w:t>
      </w:r>
      <w:r w:rsidRPr="00707090">
        <w:rPr>
          <w:rFonts w:hint="eastAsia"/>
        </w:rPr>
        <w:t>值计算并生成拟合曲线，上述功能集成到一个软件界面中，便于观察实验动态及实时数据，同时为后期开发更完善的应用版本打下基础。</w:t>
      </w:r>
      <w:r w:rsidR="000537FD">
        <w:rPr>
          <w:rFonts w:hint="eastAsia"/>
        </w:rPr>
        <w:t>软件设计框图如图</w:t>
      </w:r>
      <w:r w:rsidR="000537FD">
        <w:rPr>
          <w:rFonts w:hint="eastAsia"/>
        </w:rPr>
        <w:t>3.8</w:t>
      </w:r>
      <w:r w:rsidR="000537FD">
        <w:rPr>
          <w:rFonts w:hint="eastAsia"/>
        </w:rPr>
        <w:t>所示。</w:t>
      </w:r>
    </w:p>
    <w:p w:rsidR="000537FD" w:rsidRDefault="00FF45E6" w:rsidP="00A86CE1">
      <w:pPr>
        <w:pStyle w:val="af2"/>
        <w:spacing w:line="240" w:lineRule="auto"/>
        <w:ind w:firstLine="480"/>
        <w:rPr>
          <w:rFonts w:asciiTheme="majorEastAsia" w:eastAsiaTheme="majorEastAsia" w:hAnsiTheme="majorEastAsia"/>
        </w:rPr>
      </w:pPr>
      <w:r>
        <w:rPr>
          <w:noProof/>
        </w:rPr>
        <w:lastRenderedPageBreak/>
        <w:drawing>
          <wp:inline distT="0" distB="0" distL="0" distR="0">
            <wp:extent cx="5274310" cy="3134360"/>
            <wp:effectExtent l="0" t="0" r="2540" b="889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stretch>
                      <a:fillRect/>
                    </a:stretch>
                  </pic:blipFill>
                  <pic:spPr>
                    <a:xfrm>
                      <a:off x="0" y="0"/>
                      <a:ext cx="5274310" cy="3134360"/>
                    </a:xfrm>
                    <a:prstGeom prst="rect">
                      <a:avLst/>
                    </a:prstGeom>
                  </pic:spPr>
                </pic:pic>
              </a:graphicData>
            </a:graphic>
          </wp:inline>
        </w:drawing>
      </w:r>
    </w:p>
    <w:p w:rsidR="0046443C" w:rsidRPr="00671CE9" w:rsidRDefault="0046443C" w:rsidP="00A86CE1">
      <w:pPr>
        <w:pStyle w:val="af2"/>
        <w:ind w:firstLineChars="0" w:firstLine="0"/>
        <w:jc w:val="center"/>
      </w:pPr>
      <w:r w:rsidRPr="00671CE9">
        <w:rPr>
          <w:rFonts w:hint="eastAsia"/>
        </w:rPr>
        <w:t>图</w:t>
      </w:r>
      <w:r w:rsidRPr="00671CE9">
        <w:rPr>
          <w:rFonts w:hint="eastAsia"/>
        </w:rPr>
        <w:t>3.</w:t>
      </w:r>
      <w:r>
        <w:t>8</w:t>
      </w:r>
      <w:r w:rsidR="00FF45E6">
        <w:rPr>
          <w:rFonts w:hint="eastAsia"/>
        </w:rPr>
        <w:t>软件</w:t>
      </w:r>
      <w:r w:rsidRPr="00671CE9">
        <w:rPr>
          <w:rFonts w:hint="eastAsia"/>
        </w:rPr>
        <w:t>程序框图</w:t>
      </w:r>
    </w:p>
    <w:p w:rsidR="0046443C" w:rsidRDefault="0046443C" w:rsidP="00A86CE1">
      <w:pPr>
        <w:pStyle w:val="af2"/>
        <w:ind w:firstLineChars="0" w:firstLine="0"/>
        <w:jc w:val="center"/>
      </w:pPr>
      <w:r w:rsidRPr="00671CE9">
        <w:t>Fig. 3.</w:t>
      </w:r>
      <w:r>
        <w:t>8</w:t>
      </w:r>
    </w:p>
    <w:p w:rsidR="00671CE9" w:rsidRPr="00671CE9" w:rsidRDefault="00671CE9" w:rsidP="000E05FB">
      <w:pPr>
        <w:pStyle w:val="af"/>
        <w:spacing w:before="156"/>
      </w:pPr>
      <w:bookmarkStart w:id="82" w:name="_Toc492044849"/>
      <w:r w:rsidRPr="00671CE9">
        <w:rPr>
          <w:rFonts w:hint="eastAsia"/>
        </w:rPr>
        <w:t>3.3.1</w:t>
      </w:r>
      <w:r w:rsidRPr="00671CE9">
        <w:t xml:space="preserve"> L</w:t>
      </w:r>
      <w:r w:rsidRPr="00671CE9">
        <w:rPr>
          <w:rFonts w:hint="eastAsia"/>
        </w:rPr>
        <w:t>a</w:t>
      </w:r>
      <w:r w:rsidRPr="00671CE9">
        <w:t>bVIEW</w:t>
      </w:r>
      <w:r w:rsidRPr="00671CE9">
        <w:rPr>
          <w:rFonts w:hint="eastAsia"/>
        </w:rPr>
        <w:t>程序</w:t>
      </w:r>
      <w:bookmarkEnd w:id="82"/>
    </w:p>
    <w:p w:rsidR="00707090" w:rsidRPr="00707090" w:rsidRDefault="00707090" w:rsidP="002A43E7">
      <w:pPr>
        <w:pStyle w:val="af2"/>
        <w:ind w:firstLine="480"/>
      </w:pPr>
      <w:r>
        <w:rPr>
          <w:rFonts w:hint="eastAsia"/>
        </w:rPr>
        <w:t>L</w:t>
      </w:r>
      <w:r w:rsidR="004E7080">
        <w:rPr>
          <w:rFonts w:hint="eastAsia"/>
        </w:rPr>
        <w:t>ab</w:t>
      </w:r>
      <w:r w:rsidR="004E7080">
        <w:t>VIEW</w:t>
      </w:r>
      <w:r>
        <w:rPr>
          <w:rFonts w:hint="eastAsia"/>
        </w:rPr>
        <w:t>是美国国家仪器公司</w:t>
      </w:r>
      <w:r>
        <w:rPr>
          <w:rFonts w:hint="eastAsia"/>
        </w:rPr>
        <w:t>(</w:t>
      </w:r>
      <w:r>
        <w:t>National Instrument Inc.</w:t>
      </w:r>
      <w:r>
        <w:rPr>
          <w:rFonts w:hint="eastAsia"/>
        </w:rPr>
        <w:t>)</w:t>
      </w:r>
      <w:r>
        <w:rPr>
          <w:rFonts w:hint="eastAsia"/>
        </w:rPr>
        <w:t>开发的</w:t>
      </w:r>
      <w:r w:rsidR="00A443D9">
        <w:rPr>
          <w:rFonts w:hint="eastAsia"/>
        </w:rPr>
        <w:t>一款系统设计平台</w:t>
      </w:r>
      <w:r w:rsidR="00665B59">
        <w:rPr>
          <w:rFonts w:hint="eastAsia"/>
        </w:rPr>
        <w:t>，它可以提供一种可视化的开发环境，其语言代码被称为</w:t>
      </w:r>
      <w:r w:rsidR="00665B59">
        <w:rPr>
          <w:rFonts w:hint="eastAsia"/>
        </w:rPr>
        <w:t>G</w:t>
      </w:r>
      <w:r w:rsidR="00665B59">
        <w:rPr>
          <w:rFonts w:hint="eastAsia"/>
        </w:rPr>
        <w:t>语言，是一类数据流程序语言。程序的执行是由程序员绘制连线连接不同功能节点的图形框图，这些连线可以传递变量参数，执行时既可以进行多线程处理也可进行</w:t>
      </w:r>
      <w:proofErr w:type="gramStart"/>
      <w:r w:rsidR="00665B59">
        <w:rPr>
          <w:rFonts w:hint="eastAsia"/>
        </w:rPr>
        <w:t>多进程</w:t>
      </w:r>
      <w:proofErr w:type="gramEnd"/>
      <w:r w:rsidR="00665B59">
        <w:rPr>
          <w:rFonts w:hint="eastAsia"/>
        </w:rPr>
        <w:t>的处理。</w:t>
      </w:r>
      <w:r w:rsidR="0084764E">
        <w:rPr>
          <w:rFonts w:hint="eastAsia"/>
        </w:rPr>
        <w:t>使用</w:t>
      </w:r>
      <w:r w:rsidR="0084764E">
        <w:rPr>
          <w:rFonts w:hint="eastAsia"/>
        </w:rPr>
        <w:t>Lab</w:t>
      </w:r>
      <w:r w:rsidR="0084764E">
        <w:t>VIEW</w:t>
      </w:r>
      <w:r w:rsidR="0084764E">
        <w:rPr>
          <w:rFonts w:hint="eastAsia"/>
        </w:rPr>
        <w:t>来编写</w:t>
      </w:r>
      <w:r w:rsidR="0084764E">
        <w:rPr>
          <w:rFonts w:hint="eastAsia"/>
        </w:rPr>
        <w:t>CCD</w:t>
      </w:r>
      <w:r w:rsidR="0084764E">
        <w:rPr>
          <w:rFonts w:hint="eastAsia"/>
        </w:rPr>
        <w:t>相机的控制程序，有诸多优点：首先，</w:t>
      </w:r>
      <w:r w:rsidR="0084764E">
        <w:rPr>
          <w:rFonts w:hint="eastAsia"/>
        </w:rPr>
        <w:t>Lab</w:t>
      </w:r>
      <w:r w:rsidR="0084764E">
        <w:t>VIEW</w:t>
      </w:r>
      <w:r w:rsidR="0084764E">
        <w:rPr>
          <w:rFonts w:hint="eastAsia"/>
        </w:rPr>
        <w:t>广泛支持各类相机、仪器设备，用户通过总线命令或使用特殊的驱动程序与硬件接口连通，程序提供计算机的功能节点来很好的控制硬件。其次，</w:t>
      </w:r>
      <w:r w:rsidR="0084764E">
        <w:rPr>
          <w:rFonts w:hint="eastAsia"/>
        </w:rPr>
        <w:t>LabVIEW</w:t>
      </w:r>
      <w:r w:rsidR="0084764E">
        <w:rPr>
          <w:rFonts w:hint="eastAsia"/>
        </w:rPr>
        <w:t>的图形化代码</w:t>
      </w:r>
      <w:r w:rsidR="00AD1F8D">
        <w:rPr>
          <w:rFonts w:hint="eastAsia"/>
        </w:rPr>
        <w:t>更容易被掌握，这些图形化代码</w:t>
      </w:r>
      <w:r w:rsidR="0084764E">
        <w:rPr>
          <w:rFonts w:hint="eastAsia"/>
        </w:rPr>
        <w:t>通过解释语言和编译</w:t>
      </w:r>
      <w:r w:rsidR="00AD1F8D">
        <w:rPr>
          <w:rFonts w:hint="eastAsia"/>
        </w:rPr>
        <w:t>器可转换为机器代码。在代码编译过程中，</w:t>
      </w:r>
      <w:r w:rsidR="00AD1F8D">
        <w:rPr>
          <w:rFonts w:hint="eastAsia"/>
        </w:rPr>
        <w:t>LabVIEW</w:t>
      </w:r>
      <w:r w:rsidR="00AD1F8D">
        <w:rPr>
          <w:rFonts w:hint="eastAsia"/>
        </w:rPr>
        <w:t>的编译引擎可减少编译时间，并为各种操作系统、图形系统、硬件组件等提供了一致的界面，更便于代码的跨平台移植，且运行速度也比固有的代码运行速度快很多。此外，</w:t>
      </w:r>
      <w:r w:rsidR="00AD1F8D">
        <w:rPr>
          <w:rFonts w:hint="eastAsia"/>
        </w:rPr>
        <w:t>Lab</w:t>
      </w:r>
      <w:r w:rsidR="00AD1F8D">
        <w:t>VIEW</w:t>
      </w:r>
      <w:r w:rsidR="00AD1F8D">
        <w:rPr>
          <w:rFonts w:hint="eastAsia"/>
        </w:rPr>
        <w:t>中预设了大量的函数库</w:t>
      </w:r>
      <w:r w:rsidR="0016325B">
        <w:rPr>
          <w:rFonts w:hint="eastAsia"/>
        </w:rPr>
        <w:t>，有</w:t>
      </w:r>
      <w:r w:rsidR="00AD1F8D">
        <w:rPr>
          <w:rFonts w:hint="eastAsia"/>
        </w:rPr>
        <w:t>数据采集、信号生成、数学公式等不同功能的函数库，同时还具备</w:t>
      </w:r>
      <w:r w:rsidR="0016325B">
        <w:rPr>
          <w:rFonts w:hint="eastAsia"/>
        </w:rPr>
        <w:t>基于文本的编程组件</w:t>
      </w:r>
      <w:r w:rsidR="0016325B">
        <w:rPr>
          <w:rFonts w:hint="eastAsia"/>
        </w:rPr>
        <w:t>Math</w:t>
      </w:r>
      <w:r w:rsidR="0016325B">
        <w:t>Script</w:t>
      </w:r>
      <w:r w:rsidR="0016325B">
        <w:rPr>
          <w:rFonts w:hint="eastAsia"/>
        </w:rPr>
        <w:t>，这使得</w:t>
      </w:r>
      <w:r w:rsidR="0016325B">
        <w:rPr>
          <w:rFonts w:hint="eastAsia"/>
        </w:rPr>
        <w:t>L</w:t>
      </w:r>
      <w:r w:rsidR="0016325B">
        <w:t>abVIEW</w:t>
      </w:r>
      <w:r w:rsidR="0016325B">
        <w:rPr>
          <w:rFonts w:hint="eastAsia"/>
        </w:rPr>
        <w:t>可以使用与</w:t>
      </w:r>
      <w:r w:rsidR="0016325B">
        <w:rPr>
          <w:rFonts w:hint="eastAsia"/>
        </w:rPr>
        <w:t>MATLAB</w:t>
      </w:r>
      <w:r w:rsidR="0016325B">
        <w:rPr>
          <w:rFonts w:hint="eastAsia"/>
        </w:rPr>
        <w:t>兼容的语法。</w:t>
      </w:r>
    </w:p>
    <w:p w:rsidR="00671CE9" w:rsidRPr="00710717" w:rsidRDefault="00671CE9" w:rsidP="002A43E7">
      <w:pPr>
        <w:pStyle w:val="af2"/>
        <w:ind w:firstLine="480"/>
      </w:pPr>
      <w:r w:rsidRPr="00AF1B8B">
        <w:rPr>
          <w:rFonts w:hint="eastAsia"/>
        </w:rPr>
        <w:t>本设计的</w:t>
      </w:r>
      <w:r w:rsidR="0046443C">
        <w:rPr>
          <w:rFonts w:hint="eastAsia"/>
        </w:rPr>
        <w:t>软件</w:t>
      </w:r>
      <w:r w:rsidR="0046443C">
        <w:rPr>
          <w:rFonts w:hint="eastAsia"/>
        </w:rPr>
        <w:t>UI</w:t>
      </w:r>
      <w:r w:rsidR="0046443C">
        <w:rPr>
          <w:rFonts w:hint="eastAsia"/>
        </w:rPr>
        <w:t>操作界面图如</w:t>
      </w:r>
      <w:r w:rsidR="00643D82" w:rsidRPr="00AF1B8B">
        <w:rPr>
          <w:rFonts w:hint="eastAsia"/>
        </w:rPr>
        <w:t>图</w:t>
      </w:r>
      <w:r w:rsidRPr="00AF1B8B">
        <w:rPr>
          <w:rFonts w:hint="eastAsia"/>
        </w:rPr>
        <w:t>3.</w:t>
      </w:r>
      <w:r w:rsidR="00C34940">
        <w:t>9</w:t>
      </w:r>
      <w:r w:rsidRPr="00AF1B8B">
        <w:rPr>
          <w:rFonts w:hint="eastAsia"/>
        </w:rPr>
        <w:t>所示。</w:t>
      </w:r>
      <w:r w:rsidR="00710717">
        <w:rPr>
          <w:rFonts w:hint="eastAsia"/>
        </w:rPr>
        <w:t>A</w:t>
      </w:r>
      <w:r w:rsidR="00710717">
        <w:rPr>
          <w:rFonts w:hint="eastAsia"/>
        </w:rPr>
        <w:t>区可进行各类参数的设置，如图片采集数量、拍摄间隔时间以及保存路径；</w:t>
      </w:r>
      <w:r w:rsidR="00710717">
        <w:rPr>
          <w:rFonts w:hint="eastAsia"/>
        </w:rPr>
        <w:t>B</w:t>
      </w:r>
      <w:r w:rsidR="00710717">
        <w:rPr>
          <w:rFonts w:hint="eastAsia"/>
        </w:rPr>
        <w:t>区为控制菜单，包括程序开始运行、暂停、处理和退出按键；</w:t>
      </w:r>
      <w:r w:rsidR="00710717">
        <w:rPr>
          <w:rFonts w:hint="eastAsia"/>
        </w:rPr>
        <w:t>C</w:t>
      </w:r>
      <w:r w:rsidR="00710717">
        <w:rPr>
          <w:rFonts w:hint="eastAsia"/>
        </w:rPr>
        <w:t>区设置了图片采集进度显示以及运行、采集、处理的指示灯；</w:t>
      </w:r>
      <w:r w:rsidR="00710717">
        <w:rPr>
          <w:rFonts w:hint="eastAsia"/>
        </w:rPr>
        <w:t>D</w:t>
      </w:r>
      <w:proofErr w:type="gramStart"/>
      <w:r w:rsidR="00710717">
        <w:rPr>
          <w:rFonts w:hint="eastAsia"/>
        </w:rPr>
        <w:t>区显示</w:t>
      </w:r>
      <w:proofErr w:type="gramEnd"/>
      <w:r w:rsidR="00710717">
        <w:rPr>
          <w:rFonts w:hint="eastAsia"/>
        </w:rPr>
        <w:t>CCD</w:t>
      </w:r>
      <w:r w:rsidR="00710717">
        <w:rPr>
          <w:rFonts w:hint="eastAsia"/>
        </w:rPr>
        <w:t>实时图像；</w:t>
      </w:r>
      <w:r w:rsidR="00710717">
        <w:rPr>
          <w:rFonts w:hint="eastAsia"/>
        </w:rPr>
        <w:t>E</w:t>
      </w:r>
      <w:proofErr w:type="gramStart"/>
      <w:r w:rsidR="00710717">
        <w:rPr>
          <w:rFonts w:hint="eastAsia"/>
        </w:rPr>
        <w:t>区显示</w:t>
      </w:r>
      <w:proofErr w:type="gramEnd"/>
      <w:r w:rsidR="00710717">
        <w:rPr>
          <w:rFonts w:hint="eastAsia"/>
        </w:rPr>
        <w:t>处理后的散斑图像；</w:t>
      </w:r>
      <w:r w:rsidR="00710717">
        <w:rPr>
          <w:rFonts w:hint="eastAsia"/>
        </w:rPr>
        <w:t>F</w:t>
      </w:r>
      <w:proofErr w:type="gramStart"/>
      <w:r w:rsidR="00710717">
        <w:rPr>
          <w:rFonts w:hint="eastAsia"/>
        </w:rPr>
        <w:t>区显示</w:t>
      </w:r>
      <w:proofErr w:type="gramEnd"/>
      <w:r w:rsidR="00710717">
        <w:rPr>
          <w:rFonts w:hint="eastAsia"/>
        </w:rPr>
        <w:t>与散斑图像对应的伪彩色图，且在</w:t>
      </w:r>
      <w:r w:rsidR="00710717">
        <w:rPr>
          <w:rFonts w:hint="eastAsia"/>
        </w:rPr>
        <w:t>F</w:t>
      </w:r>
      <w:r w:rsidR="00710717">
        <w:rPr>
          <w:rFonts w:hint="eastAsia"/>
        </w:rPr>
        <w:t>区域可选择</w:t>
      </w:r>
      <w:r w:rsidR="00710717">
        <w:rPr>
          <w:rFonts w:hint="eastAsia"/>
        </w:rPr>
        <w:t>PI</w:t>
      </w:r>
      <w:r w:rsidR="00710717">
        <w:rPr>
          <w:rFonts w:hint="eastAsia"/>
        </w:rPr>
        <w:t>计算的目标位点进行标记；</w:t>
      </w:r>
      <w:r w:rsidR="00710717">
        <w:rPr>
          <w:rFonts w:hint="eastAsia"/>
        </w:rPr>
        <w:lastRenderedPageBreak/>
        <w:t>G</w:t>
      </w:r>
      <w:proofErr w:type="gramStart"/>
      <w:r w:rsidR="00710717">
        <w:rPr>
          <w:rFonts w:hint="eastAsia"/>
        </w:rPr>
        <w:t>区显示</w:t>
      </w:r>
      <w:proofErr w:type="gramEnd"/>
      <w:r w:rsidR="00710717">
        <w:rPr>
          <w:rFonts w:hint="eastAsia"/>
        </w:rPr>
        <w:t>PI</w:t>
      </w:r>
      <w:r w:rsidR="00710717">
        <w:rPr>
          <w:rFonts w:hint="eastAsia"/>
        </w:rPr>
        <w:t>计算曲线。</w:t>
      </w:r>
    </w:p>
    <w:p w:rsidR="005E73C4" w:rsidRDefault="006079A4" w:rsidP="00A86CE1">
      <w:pPr>
        <w:pStyle w:val="af2"/>
        <w:spacing w:line="240" w:lineRule="auto"/>
        <w:ind w:firstLineChars="0" w:firstLine="0"/>
        <w:jc w:val="center"/>
      </w:pPr>
      <w:r>
        <w:rPr>
          <w:noProof/>
        </w:rPr>
        <w:pict>
          <v:group id="组合 4100" o:spid="_x0000_s1030" style="position:absolute;left:0;text-align:left;margin-left:0;margin-top:3pt;width:415.2pt;height:238.8pt;z-index:251688960" coordsize="52730,303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">
            <v:rect id="矩形 13" o:spid="_x0000_s1031" style="position:absolute;left:24307;top:152;width:7011;height:5105;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" filled="f" stroked="f" strokeweight="2pt">
              <v:textbox>
                <w:txbxContent>
                  <w:p w:rsidR="00D10BB2" w:rsidRPr="00492793" w:rsidRDefault="00D10BB2" w:rsidP="00492793">
                    <w:pPr>
                      <w:jc w:val="center"/>
                      <w:rPr>
                        <w:color w:val="000000" w:themeColor="text1"/>
                        <w:sz w:val="40"/>
                      </w:rPr>
                    </w:pPr>
                    <w:r>
                      <w:rPr>
                        <w:color w:val="000000" w:themeColor="text1"/>
                        <w:sz w:val="40"/>
                      </w:rPr>
                      <w:t>D</w:t>
                    </w:r>
                  </w:p>
                </w:txbxContent>
              </v:textbox>
            </v:rect>
            <v:rect id="矩形 24" o:spid="_x0000_s1032" style="position:absolute;left:48158;width:4572;height:5105;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" filled="f" stroked="f" strokeweight="2pt">
              <v:textbox>
                <w:txbxContent>
                  <w:p w:rsidR="00D10BB2" w:rsidRPr="00492793" w:rsidRDefault="00D10BB2" w:rsidP="00492793">
                    <w:pPr>
                      <w:jc w:val="right"/>
                      <w:rPr>
                        <w:color w:val="000000" w:themeColor="text1"/>
                        <w:sz w:val="40"/>
                      </w:rPr>
                    </w:pPr>
                    <w:r>
                      <w:rPr>
                        <w:color w:val="000000" w:themeColor="text1"/>
                        <w:sz w:val="40"/>
                      </w:rPr>
                      <w:t>E</w:t>
                    </w:r>
                  </w:p>
                </w:txbxContent>
              </v:textbox>
            </v:rect>
            <v:rect id="矩形 25" o:spid="_x0000_s1033" style="position:absolute;left:24079;top:19964;width:7010;height:5105;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" filled="f" stroked="f" strokeweight="2pt">
              <v:textbox>
                <w:txbxContent>
                  <w:p w:rsidR="00D10BB2" w:rsidRPr="00492793" w:rsidRDefault="00D10BB2" w:rsidP="00492793">
                    <w:pPr>
                      <w:jc w:val="center"/>
                      <w:rPr>
                        <w:color w:val="000000" w:themeColor="text1"/>
                        <w:sz w:val="40"/>
                      </w:rPr>
                    </w:pPr>
                    <w:r>
                      <w:rPr>
                        <w:color w:val="000000" w:themeColor="text1"/>
                        <w:sz w:val="40"/>
                      </w:rPr>
                      <w:t>F</w:t>
                    </w:r>
                  </w:p>
                </w:txbxContent>
              </v:textbox>
            </v:rect>
            <v:rect id="矩形 26" o:spid="_x0000_s1034" style="position:absolute;left:45720;top:19735;width:7010;height:5106;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" filled="f" stroked="f" strokeweight="2pt">
              <v:textbox>
                <w:txbxContent>
                  <w:p w:rsidR="00D10BB2" w:rsidRPr="00492793" w:rsidRDefault="00D10BB2" w:rsidP="00492793">
                    <w:pPr>
                      <w:jc w:val="right"/>
                      <w:rPr>
                        <w:color w:val="000000" w:themeColor="text1"/>
                        <w:sz w:val="40"/>
                      </w:rPr>
                    </w:pPr>
                    <w:r>
                      <w:rPr>
                        <w:color w:val="000000" w:themeColor="text1"/>
                        <w:sz w:val="40"/>
                      </w:rPr>
                      <w:t>G</w:t>
                    </w:r>
                  </w:p>
                </w:txbxContent>
              </v:textbox>
            </v:rect>
            <v:rect id="矩形 27" o:spid="_x0000_s1035" style="position:absolute;top:76;width:7010;height:5105;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" filled="f" stroked="f" strokeweight="2pt">
              <v:textbox>
                <w:txbxContent>
                  <w:p w:rsidR="00D10BB2" w:rsidRPr="00492793" w:rsidRDefault="00D10BB2" w:rsidP="00492793">
                    <w:pPr>
                      <w:jc w:val="left"/>
                      <w:rPr>
                        <w:color w:val="000000" w:themeColor="text1"/>
                        <w:sz w:val="40"/>
                      </w:rPr>
                    </w:pPr>
                    <w:r w:rsidRPr="00492793">
                      <w:rPr>
                        <w:rFonts w:hint="eastAsia"/>
                        <w:color w:val="000000" w:themeColor="text1"/>
                        <w:sz w:val="40"/>
                      </w:rPr>
                      <w:t>A</w:t>
                    </w:r>
                  </w:p>
                </w:txbxContent>
              </v:textbox>
            </v:rect>
            <v:rect id="矩形 4097" o:spid="_x0000_s1036" style="position:absolute;top:13868;width:7010;height:5105;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" filled="f" stroked="f" strokeweight="2pt">
              <v:textbox>
                <w:txbxContent>
                  <w:p w:rsidR="00D10BB2" w:rsidRPr="00492793" w:rsidRDefault="00D10BB2" w:rsidP="00492793">
                    <w:pPr>
                      <w:jc w:val="left"/>
                      <w:rPr>
                        <w:color w:val="000000" w:themeColor="text1"/>
                        <w:sz w:val="40"/>
                      </w:rPr>
                    </w:pPr>
                    <w:r>
                      <w:rPr>
                        <w:color w:val="000000" w:themeColor="text1"/>
                        <w:sz w:val="40"/>
                      </w:rPr>
                      <w:t>B</w:t>
                    </w:r>
                  </w:p>
                </w:txbxContent>
              </v:textbox>
            </v:rect>
            <v:rect id="矩形 4099" o:spid="_x0000_s1037" style="position:absolute;top:25222;width:7010;height:5105;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" filled="f" stroked="f" strokeweight="2pt">
              <v:textbox>
                <w:txbxContent>
                  <w:p w:rsidR="00D10BB2" w:rsidRPr="00492793" w:rsidRDefault="00D10BB2" w:rsidP="00492793">
                    <w:pPr>
                      <w:jc w:val="left"/>
                      <w:rPr>
                        <w:color w:val="000000" w:themeColor="text1"/>
                        <w:sz w:val="40"/>
                      </w:rPr>
                    </w:pPr>
                    <w:r>
                      <w:rPr>
                        <w:color w:val="000000" w:themeColor="text1"/>
                        <w:sz w:val="40"/>
                      </w:rPr>
                      <w:t>C</w:t>
                    </w:r>
                  </w:p>
                </w:txbxContent>
              </v:textbox>
            </v:rect>
          </v:group>
        </w:pict>
      </w:r>
      <w:r w:rsidR="00707090">
        <w:rPr>
          <w:noProof/>
        </w:rPr>
        <w:drawing>
          <wp:inline distT="0" distB="0" distL="0" distR="0">
            <wp:extent cx="5377180" cy="4127500"/>
            <wp:effectExtent l="0" t="0" r="0" b="635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377180" cy="4127500"/>
                    </a:xfrm>
                    <a:prstGeom prst="rect">
                      <a:avLst/>
                    </a:prstGeom>
                    <a:noFill/>
                  </pic:spPr>
                </pic:pic>
              </a:graphicData>
            </a:graphic>
          </wp:inline>
        </w:drawing>
      </w:r>
    </w:p>
    <w:p w:rsidR="00671CE9" w:rsidRPr="00671CE9" w:rsidRDefault="00671CE9" w:rsidP="00A86CE1">
      <w:pPr>
        <w:pStyle w:val="af2"/>
        <w:ind w:firstLineChars="0" w:firstLine="0"/>
        <w:jc w:val="center"/>
      </w:pPr>
      <w:r w:rsidRPr="00671CE9">
        <w:rPr>
          <w:rFonts w:hint="eastAsia"/>
        </w:rPr>
        <w:t>图</w:t>
      </w:r>
      <w:r w:rsidRPr="00671CE9">
        <w:rPr>
          <w:rFonts w:hint="eastAsia"/>
        </w:rPr>
        <w:t>3.</w:t>
      </w:r>
      <w:r w:rsidR="00C34940">
        <w:t>9</w:t>
      </w:r>
      <w:r w:rsidRPr="00671CE9">
        <w:t>L</w:t>
      </w:r>
      <w:r w:rsidRPr="00671CE9">
        <w:rPr>
          <w:rFonts w:hint="eastAsia"/>
        </w:rPr>
        <w:t>a</w:t>
      </w:r>
      <w:r w:rsidRPr="00671CE9">
        <w:t>bVIEW</w:t>
      </w:r>
      <w:r w:rsidRPr="00671CE9">
        <w:rPr>
          <w:rFonts w:hint="eastAsia"/>
        </w:rPr>
        <w:t>操作界面图</w:t>
      </w:r>
    </w:p>
    <w:p w:rsidR="00671CE9" w:rsidRDefault="00671CE9" w:rsidP="00A86CE1">
      <w:pPr>
        <w:pStyle w:val="af2"/>
        <w:ind w:firstLineChars="0" w:firstLine="0"/>
        <w:jc w:val="center"/>
      </w:pPr>
      <w:r w:rsidRPr="00671CE9">
        <w:rPr>
          <w:rFonts w:hint="eastAsia"/>
        </w:rPr>
        <w:t>F</w:t>
      </w:r>
      <w:r w:rsidR="00C34940">
        <w:t>ig. 3.9</w:t>
      </w:r>
    </w:p>
    <w:p w:rsidR="00207D39" w:rsidRDefault="000537FD" w:rsidP="002A43E7">
      <w:pPr>
        <w:pStyle w:val="af2"/>
        <w:ind w:firstLine="480"/>
      </w:pPr>
      <w:r>
        <w:rPr>
          <w:rFonts w:hint="eastAsia"/>
        </w:rPr>
        <w:t>CCD</w:t>
      </w:r>
      <w:r>
        <w:rPr>
          <w:rFonts w:hint="eastAsia"/>
        </w:rPr>
        <w:t>相机组件调用使用了</w:t>
      </w:r>
      <w:r w:rsidR="008F023B">
        <w:rPr>
          <w:rFonts w:hint="eastAsia"/>
        </w:rPr>
        <w:t>La</w:t>
      </w:r>
      <w:r w:rsidR="008F023B">
        <w:t>bVIEW</w:t>
      </w:r>
      <w:r w:rsidR="008F023B">
        <w:rPr>
          <w:rFonts w:hint="eastAsia"/>
        </w:rPr>
        <w:t>自带的</w:t>
      </w:r>
      <w:r w:rsidR="008F023B">
        <w:rPr>
          <w:rFonts w:hint="eastAsia"/>
        </w:rPr>
        <w:t>IMAQ</w:t>
      </w:r>
      <w:r w:rsidR="008F023B">
        <w:t xml:space="preserve"> Vision Controls</w:t>
      </w:r>
      <w:r w:rsidR="008F023B">
        <w:rPr>
          <w:rFonts w:hint="eastAsia"/>
        </w:rPr>
        <w:t>模块，该模块包含了一系列用于图像分析和处理的控件，能够控制相机、</w:t>
      </w:r>
      <w:r w:rsidR="009D3C24">
        <w:rPr>
          <w:rFonts w:hint="eastAsia"/>
        </w:rPr>
        <w:t>设置图像的类型、设置图像处理的方式，以及调整颜色和调用不同形态的算子。如图</w:t>
      </w:r>
      <w:r w:rsidR="009D3C24">
        <w:rPr>
          <w:rFonts w:hint="eastAsia"/>
        </w:rPr>
        <w:t>3.10</w:t>
      </w:r>
      <w:r w:rsidR="009D3C24">
        <w:rPr>
          <w:rFonts w:hint="eastAsia"/>
        </w:rPr>
        <w:t>所示，调用</w:t>
      </w:r>
      <w:r w:rsidR="009D3C24">
        <w:rPr>
          <w:rFonts w:hint="eastAsia"/>
        </w:rPr>
        <w:t>CCD</w:t>
      </w:r>
      <w:r w:rsidR="009D3C24">
        <w:rPr>
          <w:rFonts w:hint="eastAsia"/>
        </w:rPr>
        <w:t>相机的同时，设定了相机曝光时间和信噪比增益，在程序前面板可进行设定。</w:t>
      </w:r>
    </w:p>
    <w:p w:rsidR="000537FD" w:rsidRDefault="000537FD" w:rsidP="00A86CE1">
      <w:pPr>
        <w:pStyle w:val="af2"/>
        <w:spacing w:line="240" w:lineRule="auto"/>
        <w:ind w:firstLineChars="0" w:firstLine="0"/>
        <w:jc w:val="center"/>
      </w:pPr>
      <w:r>
        <w:rPr>
          <w:rFonts w:hint="eastAsia"/>
          <w:noProof/>
        </w:rPr>
        <w:drawing>
          <wp:inline distT="0" distB="0" distL="0" distR="0">
            <wp:extent cx="4177145" cy="2151436"/>
            <wp:effectExtent l="0" t="0" r="0" b="127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LV相机调用.JPG"/>
                    <pic:cNvPicPr/>
                  </pic:nvPicPr>
                  <pic:blipFill>
                    <a:blip r:embed="rId2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200247" cy="2163334"/>
                    </a:xfrm>
                    <a:prstGeom prst="rect">
                      <a:avLst/>
                    </a:prstGeom>
                  </pic:spPr>
                </pic:pic>
              </a:graphicData>
            </a:graphic>
          </wp:inline>
        </w:drawing>
      </w:r>
    </w:p>
    <w:p w:rsidR="009D3C24" w:rsidRDefault="009D3C24" w:rsidP="00A86CE1">
      <w:pPr>
        <w:pStyle w:val="af2"/>
        <w:ind w:firstLineChars="0" w:firstLine="0"/>
        <w:jc w:val="center"/>
      </w:pPr>
      <w:r>
        <w:rPr>
          <w:rFonts w:hint="eastAsia"/>
        </w:rPr>
        <w:t>图</w:t>
      </w:r>
      <w:r>
        <w:rPr>
          <w:rFonts w:hint="eastAsia"/>
        </w:rPr>
        <w:t>3.10</w:t>
      </w:r>
      <w:r w:rsidR="00492793">
        <w:rPr>
          <w:rFonts w:hint="eastAsia"/>
        </w:rPr>
        <w:t>CC</w:t>
      </w:r>
      <w:r w:rsidR="00492793">
        <w:t>D</w:t>
      </w:r>
      <w:r w:rsidR="00492793">
        <w:rPr>
          <w:rFonts w:hint="eastAsia"/>
        </w:rPr>
        <w:t>调用</w:t>
      </w:r>
      <w:r>
        <w:rPr>
          <w:rFonts w:hint="eastAsia"/>
        </w:rPr>
        <w:t>单元</w:t>
      </w:r>
      <w:r>
        <w:rPr>
          <w:rFonts w:hint="eastAsia"/>
        </w:rPr>
        <w:t>Lab</w:t>
      </w:r>
      <w:r>
        <w:t>VIEW</w:t>
      </w:r>
      <w:r>
        <w:rPr>
          <w:rFonts w:hint="eastAsia"/>
        </w:rPr>
        <w:t>程序</w:t>
      </w:r>
    </w:p>
    <w:p w:rsidR="00710717" w:rsidRDefault="00710717" w:rsidP="00A86CE1">
      <w:pPr>
        <w:pStyle w:val="af2"/>
        <w:ind w:firstLineChars="0" w:firstLine="0"/>
        <w:jc w:val="center"/>
      </w:pPr>
      <w:r>
        <w:rPr>
          <w:rFonts w:hint="eastAsia"/>
        </w:rPr>
        <w:lastRenderedPageBreak/>
        <w:t>Fig</w:t>
      </w:r>
      <w:r>
        <w:t>. 3.10</w:t>
      </w:r>
    </w:p>
    <w:p w:rsidR="00435B94" w:rsidRDefault="009D3C24" w:rsidP="002A43E7">
      <w:pPr>
        <w:pStyle w:val="af2"/>
        <w:ind w:firstLine="480"/>
      </w:pPr>
      <w:r>
        <w:rPr>
          <w:rFonts w:hint="eastAsia"/>
        </w:rPr>
        <w:t>当</w:t>
      </w:r>
      <w:r>
        <w:rPr>
          <w:rFonts w:hint="eastAsia"/>
        </w:rPr>
        <w:t>CCD</w:t>
      </w:r>
      <w:r>
        <w:rPr>
          <w:rFonts w:hint="eastAsia"/>
        </w:rPr>
        <w:t>相机拍摄完成后，图像会保存在设定好的路径下，如图</w:t>
      </w:r>
      <w:r>
        <w:rPr>
          <w:rFonts w:hint="eastAsia"/>
        </w:rPr>
        <w:t>3.11</w:t>
      </w:r>
      <w:r>
        <w:rPr>
          <w:rFonts w:hint="eastAsia"/>
        </w:rPr>
        <w:t>所示，图片保存格式设为</w:t>
      </w:r>
      <w:r>
        <w:rPr>
          <w:rFonts w:hint="eastAsia"/>
        </w:rPr>
        <w:t>B</w:t>
      </w:r>
      <w:r>
        <w:t>MP</w:t>
      </w:r>
      <w:r>
        <w:rPr>
          <w:rFonts w:hint="eastAsia"/>
        </w:rPr>
        <w:t>格式，如需要更改默认保存路径，也可在前面板进行设置。此外，前面</w:t>
      </w:r>
      <w:proofErr w:type="gramStart"/>
      <w:r>
        <w:rPr>
          <w:rFonts w:hint="eastAsia"/>
        </w:rPr>
        <w:t>板能够</w:t>
      </w:r>
      <w:proofErr w:type="gramEnd"/>
      <w:r>
        <w:rPr>
          <w:rFonts w:hint="eastAsia"/>
        </w:rPr>
        <w:t>设定拍摄张数，当实际拍摄数量达到预设照片数目后程序会自动</w:t>
      </w:r>
      <w:r w:rsidR="000975F4">
        <w:rPr>
          <w:rFonts w:hint="eastAsia"/>
        </w:rPr>
        <w:t>结束。</w:t>
      </w:r>
    </w:p>
    <w:p w:rsidR="00435B94" w:rsidRDefault="00435B94" w:rsidP="00A86CE1">
      <w:pPr>
        <w:pStyle w:val="af2"/>
        <w:spacing w:line="240" w:lineRule="auto"/>
        <w:ind w:firstLineChars="0" w:firstLine="0"/>
        <w:jc w:val="center"/>
      </w:pPr>
      <w:r>
        <w:rPr>
          <w:rFonts w:hint="eastAsia"/>
          <w:noProof/>
        </w:rPr>
        <w:drawing>
          <wp:inline distT="0" distB="0" distL="0" distR="0">
            <wp:extent cx="4668982" cy="2942144"/>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LV图片保存.JPG"/>
                    <pic:cNvPicPr/>
                  </pic:nvPicPr>
                  <pic:blipFill>
                    <a:blip r:embed="rId2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677797" cy="2947699"/>
                    </a:xfrm>
                    <a:prstGeom prst="rect">
                      <a:avLst/>
                    </a:prstGeom>
                  </pic:spPr>
                </pic:pic>
              </a:graphicData>
            </a:graphic>
          </wp:inline>
        </w:drawing>
      </w:r>
    </w:p>
    <w:p w:rsidR="00492793" w:rsidRDefault="00492793" w:rsidP="00A86CE1">
      <w:pPr>
        <w:pStyle w:val="af2"/>
        <w:ind w:firstLineChars="0" w:firstLine="0"/>
        <w:jc w:val="center"/>
      </w:pPr>
      <w:r>
        <w:rPr>
          <w:rFonts w:hint="eastAsia"/>
        </w:rPr>
        <w:t>图</w:t>
      </w:r>
      <w:r>
        <w:rPr>
          <w:rFonts w:hint="eastAsia"/>
        </w:rPr>
        <w:t xml:space="preserve">3.11 </w:t>
      </w:r>
      <w:r>
        <w:rPr>
          <w:rFonts w:hint="eastAsia"/>
        </w:rPr>
        <w:t>图片采集保存单元</w:t>
      </w:r>
      <w:r>
        <w:rPr>
          <w:rFonts w:hint="eastAsia"/>
        </w:rPr>
        <w:t>La</w:t>
      </w:r>
      <w:r>
        <w:t>bVIEW</w:t>
      </w:r>
      <w:r>
        <w:rPr>
          <w:rFonts w:hint="eastAsia"/>
        </w:rPr>
        <w:t>程序</w:t>
      </w:r>
    </w:p>
    <w:p w:rsidR="00710717" w:rsidRDefault="00710717" w:rsidP="00A86CE1">
      <w:pPr>
        <w:pStyle w:val="af2"/>
        <w:ind w:firstLineChars="0" w:firstLine="0"/>
        <w:jc w:val="center"/>
      </w:pPr>
      <w:r>
        <w:rPr>
          <w:rFonts w:hint="eastAsia"/>
        </w:rPr>
        <w:t>F</w:t>
      </w:r>
      <w:r>
        <w:t>ig. 3.11</w:t>
      </w:r>
    </w:p>
    <w:p w:rsidR="00435B94" w:rsidRDefault="000975F4" w:rsidP="002A43E7">
      <w:pPr>
        <w:pStyle w:val="af2"/>
        <w:ind w:firstLine="480"/>
      </w:pPr>
      <w:r>
        <w:rPr>
          <w:rFonts w:hint="eastAsia"/>
        </w:rPr>
        <w:t>Lab</w:t>
      </w:r>
      <w:r>
        <w:t>VIEW8.0</w:t>
      </w:r>
      <w:r>
        <w:rPr>
          <w:rFonts w:hint="eastAsia"/>
        </w:rPr>
        <w:t>以后的版本都提供了一个叫</w:t>
      </w:r>
      <w:r>
        <w:rPr>
          <w:rFonts w:hint="eastAsia"/>
        </w:rPr>
        <w:t>Math</w:t>
      </w:r>
      <w:r>
        <w:t>Script</w:t>
      </w:r>
      <w:r>
        <w:rPr>
          <w:rFonts w:hint="eastAsia"/>
        </w:rPr>
        <w:t>的功能模块，该模块允许使用</w:t>
      </w:r>
      <w:r>
        <w:rPr>
          <w:rFonts w:hint="eastAsia"/>
        </w:rPr>
        <w:t>MATLAB</w:t>
      </w:r>
      <w:r>
        <w:rPr>
          <w:rFonts w:hint="eastAsia"/>
        </w:rPr>
        <w:t>等文本式程序语言进行编程，兼容应用广泛的</w:t>
      </w:r>
      <w:r>
        <w:rPr>
          <w:rFonts w:hint="eastAsia"/>
        </w:rPr>
        <w:t>m</w:t>
      </w:r>
      <w:r>
        <w:rPr>
          <w:rFonts w:hint="eastAsia"/>
        </w:rPr>
        <w:t>文件脚本语法。通过</w:t>
      </w:r>
      <w:r w:rsidRPr="000975F4">
        <w:rPr>
          <w:rFonts w:hint="eastAsia"/>
        </w:rPr>
        <w:t>LabVI</w:t>
      </w:r>
      <w:r>
        <w:rPr>
          <w:rFonts w:hint="eastAsia"/>
        </w:rPr>
        <w:t>EW MathScript</w:t>
      </w:r>
      <w:r w:rsidRPr="000975F4">
        <w:rPr>
          <w:rFonts w:hint="eastAsia"/>
        </w:rPr>
        <w:t>节点</w:t>
      </w:r>
      <w:r>
        <w:rPr>
          <w:rFonts w:hint="eastAsia"/>
        </w:rPr>
        <w:t>，如图</w:t>
      </w:r>
      <w:r>
        <w:rPr>
          <w:rFonts w:hint="eastAsia"/>
        </w:rPr>
        <w:t>3.12</w:t>
      </w:r>
      <w:r>
        <w:rPr>
          <w:rFonts w:hint="eastAsia"/>
        </w:rPr>
        <w:t>所示，在深色框内可以运行</w:t>
      </w:r>
      <w:r>
        <w:rPr>
          <w:rFonts w:hint="eastAsia"/>
        </w:rPr>
        <w:t>m</w:t>
      </w:r>
      <w:r>
        <w:rPr>
          <w:rFonts w:hint="eastAsia"/>
        </w:rPr>
        <w:t>文件脚本语法，这样就使得图像处理的算法更加仪器化。</w:t>
      </w:r>
    </w:p>
    <w:p w:rsidR="00435B94" w:rsidRDefault="00435B94" w:rsidP="00A86CE1">
      <w:pPr>
        <w:pStyle w:val="af2"/>
        <w:spacing w:line="240" w:lineRule="auto"/>
        <w:ind w:firstLineChars="0" w:firstLine="0"/>
        <w:jc w:val="center"/>
      </w:pPr>
      <w:r>
        <w:rPr>
          <w:rFonts w:hint="eastAsia"/>
          <w:noProof/>
        </w:rPr>
        <w:drawing>
          <wp:inline distT="0" distB="0" distL="0" distR="0">
            <wp:extent cx="5274310" cy="1962150"/>
            <wp:effectExtent l="0" t="0" r="2540" b="0"/>
            <wp:docPr id="4096" name="图片 4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6" name="matlab脚本集成.JPG"/>
                    <pic:cNvPicPr/>
                  </pic:nvPicPr>
                  <pic:blipFill>
                    <a:blip r:embed="rId2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274310" cy="1962150"/>
                    </a:xfrm>
                    <a:prstGeom prst="rect">
                      <a:avLst/>
                    </a:prstGeom>
                  </pic:spPr>
                </pic:pic>
              </a:graphicData>
            </a:graphic>
          </wp:inline>
        </w:drawing>
      </w:r>
    </w:p>
    <w:p w:rsidR="00492793" w:rsidRDefault="00492793" w:rsidP="00A86CE1">
      <w:pPr>
        <w:pStyle w:val="af2"/>
        <w:ind w:firstLineChars="0" w:firstLine="0"/>
        <w:jc w:val="center"/>
      </w:pPr>
      <w:r>
        <w:rPr>
          <w:rFonts w:hint="eastAsia"/>
        </w:rPr>
        <w:t>图</w:t>
      </w:r>
      <w:r>
        <w:rPr>
          <w:rFonts w:hint="eastAsia"/>
        </w:rPr>
        <w:t>3.1</w:t>
      </w:r>
      <w:r>
        <w:t>2</w:t>
      </w:r>
      <w:r>
        <w:rPr>
          <w:rFonts w:hint="eastAsia"/>
        </w:rPr>
        <w:t>集成</w:t>
      </w:r>
      <w:r>
        <w:rPr>
          <w:rFonts w:hint="eastAsia"/>
        </w:rPr>
        <w:t>MATLAB</w:t>
      </w:r>
      <w:r>
        <w:rPr>
          <w:rFonts w:hint="eastAsia"/>
        </w:rPr>
        <w:t>单元</w:t>
      </w:r>
      <w:r>
        <w:rPr>
          <w:rFonts w:hint="eastAsia"/>
        </w:rPr>
        <w:t>La</w:t>
      </w:r>
      <w:r>
        <w:t>bVIEW</w:t>
      </w:r>
      <w:r>
        <w:rPr>
          <w:rFonts w:hint="eastAsia"/>
        </w:rPr>
        <w:t>程序</w:t>
      </w:r>
    </w:p>
    <w:p w:rsidR="00492793" w:rsidRPr="00492793" w:rsidRDefault="00710717" w:rsidP="00A86CE1">
      <w:pPr>
        <w:pStyle w:val="af2"/>
        <w:ind w:firstLineChars="0" w:firstLine="0"/>
        <w:jc w:val="center"/>
      </w:pPr>
      <w:r>
        <w:rPr>
          <w:rFonts w:hint="eastAsia"/>
        </w:rPr>
        <w:t>F</w:t>
      </w:r>
      <w:r>
        <w:t>ig. 3.12</w:t>
      </w:r>
    </w:p>
    <w:p w:rsidR="00671CE9" w:rsidRDefault="00671CE9" w:rsidP="000E05FB">
      <w:pPr>
        <w:pStyle w:val="af"/>
        <w:spacing w:before="156"/>
      </w:pPr>
      <w:bookmarkStart w:id="83" w:name="_Toc492044850"/>
      <w:r w:rsidRPr="00671CE9">
        <w:t>3.3.2 MATLAB</w:t>
      </w:r>
      <w:r w:rsidRPr="00671CE9">
        <w:rPr>
          <w:rFonts w:hint="eastAsia"/>
        </w:rPr>
        <w:t>程序</w:t>
      </w:r>
      <w:bookmarkEnd w:id="83"/>
      <w:r w:rsidR="00435B94">
        <w:tab/>
      </w:r>
    </w:p>
    <w:p w:rsidR="00774C60" w:rsidRDefault="00710717" w:rsidP="002A43E7">
      <w:pPr>
        <w:pStyle w:val="af2"/>
        <w:ind w:firstLine="480"/>
      </w:pPr>
      <w:r>
        <w:rPr>
          <w:rFonts w:hint="eastAsia"/>
        </w:rPr>
        <w:t>M</w:t>
      </w:r>
      <w:r>
        <w:t>ATLAB</w:t>
      </w:r>
      <w:r>
        <w:rPr>
          <w:rFonts w:hint="eastAsia"/>
        </w:rPr>
        <w:t>是美国</w:t>
      </w:r>
      <w:r w:rsidR="00724630">
        <w:rPr>
          <w:rFonts w:hint="eastAsia"/>
        </w:rPr>
        <w:t>Math</w:t>
      </w:r>
      <w:r w:rsidR="00724630">
        <w:t>Works</w:t>
      </w:r>
      <w:r w:rsidR="00724630">
        <w:rPr>
          <w:rFonts w:hint="eastAsia"/>
        </w:rPr>
        <w:t>公司开发的一款强大的商业数学软件，其应用</w:t>
      </w:r>
      <w:r w:rsidR="00724630">
        <w:rPr>
          <w:rFonts w:hint="eastAsia"/>
        </w:rPr>
        <w:lastRenderedPageBreak/>
        <w:t>范围非常广泛，包括数据可视化、算法开发、数据分析等多个领域。</w:t>
      </w:r>
      <w:r w:rsidR="00724630">
        <w:rPr>
          <w:rFonts w:hint="eastAsia"/>
        </w:rPr>
        <w:t>MATLAB</w:t>
      </w:r>
      <w:r w:rsidR="00724630">
        <w:rPr>
          <w:rFonts w:hint="eastAsia"/>
        </w:rPr>
        <w:t>最大的优点在于它将矩阵计算、数值分析、数据的可视化以及非线性动态的建模和仿真等多个功能集成在一个可视化的环境中，为图像处理、科学计算、矩阵运算和控制设计等多个学科领域提供了更加全面的计算解决方案。在图形处理方面，</w:t>
      </w:r>
      <w:r w:rsidR="00724630">
        <w:rPr>
          <w:rFonts w:hint="eastAsia"/>
        </w:rPr>
        <w:t>MATLAB</w:t>
      </w:r>
      <w:r w:rsidR="00724630">
        <w:rPr>
          <w:rFonts w:hint="eastAsia"/>
        </w:rPr>
        <w:t>不仅具有一般图像处理软件都具有的可视化功能，更重要的是它能够对图像的光强处理、灰度处理以及四维数据处理表现更加出色。此外，</w:t>
      </w:r>
      <w:r w:rsidR="00724630">
        <w:rPr>
          <w:rFonts w:hint="eastAsia"/>
        </w:rPr>
        <w:t>MATLAB</w:t>
      </w:r>
      <w:r w:rsidR="00724630">
        <w:rPr>
          <w:rFonts w:hint="eastAsia"/>
        </w:rPr>
        <w:t>提供的功能强大的模块集合和工具箱也为图像处理分析和数值计算带了极大的便利性。</w:t>
      </w:r>
    </w:p>
    <w:p w:rsidR="00774C60" w:rsidRPr="00C65C6E" w:rsidRDefault="00724630" w:rsidP="002A43E7">
      <w:pPr>
        <w:pStyle w:val="af2"/>
        <w:ind w:firstLine="480"/>
      </w:pPr>
      <w:r>
        <w:rPr>
          <w:rFonts w:hint="eastAsia"/>
        </w:rPr>
        <w:t>本研究中，根据</w:t>
      </w:r>
      <w:r w:rsidR="004311A4">
        <w:rPr>
          <w:rFonts w:hint="eastAsia"/>
        </w:rPr>
        <w:t>激光散斑对比度计算的公式利用</w:t>
      </w:r>
      <w:r w:rsidR="004311A4">
        <w:rPr>
          <w:rFonts w:hint="eastAsia"/>
        </w:rPr>
        <w:t>MATLAB</w:t>
      </w:r>
      <w:r w:rsidR="004311A4">
        <w:rPr>
          <w:rFonts w:hint="eastAsia"/>
        </w:rPr>
        <w:t>设计了</w:t>
      </w:r>
      <w:r w:rsidR="00C65C6E">
        <w:rPr>
          <w:rFonts w:hint="eastAsia"/>
        </w:rPr>
        <w:t>时间散斑对比度算法和空间散斑对比度算法，具体程序见附录</w:t>
      </w:r>
      <w:proofErr w:type="gramStart"/>
      <w:r w:rsidR="00C65C6E">
        <w:rPr>
          <w:rFonts w:hint="eastAsia"/>
        </w:rPr>
        <w:t>一</w:t>
      </w:r>
      <w:proofErr w:type="gramEnd"/>
      <w:r w:rsidR="00C65C6E">
        <w:rPr>
          <w:rFonts w:hint="eastAsia"/>
        </w:rPr>
        <w:t>。</w:t>
      </w:r>
    </w:p>
    <w:p w:rsidR="00F671C1" w:rsidRDefault="00F671C1" w:rsidP="000E05FB">
      <w:pPr>
        <w:pStyle w:val="ad"/>
        <w:spacing w:before="156"/>
      </w:pPr>
      <w:bookmarkStart w:id="84" w:name="_Toc492044851"/>
      <w:r>
        <w:rPr>
          <w:rFonts w:hint="eastAsia"/>
        </w:rPr>
        <w:t>3.4</w:t>
      </w:r>
      <w:r w:rsidR="002E7B98">
        <w:rPr>
          <w:rFonts w:hint="eastAsia"/>
        </w:rPr>
        <w:t>软管模拟实验</w:t>
      </w:r>
      <w:bookmarkEnd w:id="84"/>
    </w:p>
    <w:p w:rsidR="00FD6E34" w:rsidRDefault="00302A94" w:rsidP="002A43E7">
      <w:pPr>
        <w:pStyle w:val="af2"/>
        <w:ind w:firstLine="480"/>
      </w:pPr>
      <w:r w:rsidRPr="00AF1B8B">
        <w:rPr>
          <w:rFonts w:hint="eastAsia"/>
        </w:rPr>
        <w:t>根据国际上常用的模拟实验</w:t>
      </w:r>
      <w:r w:rsidRPr="001279CF">
        <w:rPr>
          <w:rFonts w:hint="eastAsia"/>
          <w:highlight w:val="yellow"/>
          <w:vertAlign w:val="superscript"/>
        </w:rPr>
        <w:t>[4</w:t>
      </w:r>
      <w:r w:rsidR="001279CF" w:rsidRPr="001279CF">
        <w:rPr>
          <w:highlight w:val="yellow"/>
          <w:vertAlign w:val="superscript"/>
        </w:rPr>
        <w:t>4</w:t>
      </w:r>
      <w:r w:rsidRPr="001279CF">
        <w:rPr>
          <w:rFonts w:hint="eastAsia"/>
          <w:highlight w:val="yellow"/>
          <w:vertAlign w:val="superscript"/>
        </w:rPr>
        <w:t>]</w:t>
      </w:r>
      <w:r w:rsidRPr="00AF1B8B">
        <w:rPr>
          <w:rFonts w:hint="eastAsia"/>
        </w:rPr>
        <w:t>，在本研究中设置了软管实验，用以确定激光散斑血流成像系统的稳定性。</w:t>
      </w:r>
      <w:r w:rsidR="00FD6E34">
        <w:rPr>
          <w:rFonts w:hint="eastAsia"/>
        </w:rPr>
        <w:t>模拟实验系统由激光散斑成像系统、微型蠕动泵、不同直径软管、</w:t>
      </w:r>
      <w:r w:rsidR="00FD6E34">
        <w:rPr>
          <w:rFonts w:hint="eastAsia"/>
        </w:rPr>
        <w:t>Y</w:t>
      </w:r>
      <w:r w:rsidR="00FD6E34">
        <w:rPr>
          <w:rFonts w:hint="eastAsia"/>
        </w:rPr>
        <w:t>型分支接头、烧杯等组成。</w:t>
      </w:r>
      <w:r w:rsidRPr="00AF1B8B">
        <w:rPr>
          <w:rFonts w:hint="eastAsia"/>
        </w:rPr>
        <w:t>软管实验</w:t>
      </w:r>
      <w:r w:rsidR="00FD6E34">
        <w:rPr>
          <w:rFonts w:hint="eastAsia"/>
        </w:rPr>
        <w:t>示意图和</w:t>
      </w:r>
      <w:r w:rsidRPr="00AF1B8B">
        <w:rPr>
          <w:rFonts w:hint="eastAsia"/>
        </w:rPr>
        <w:t>实物图如图</w:t>
      </w:r>
      <w:r>
        <w:rPr>
          <w:rFonts w:hint="eastAsia"/>
        </w:rPr>
        <w:t>3.</w:t>
      </w:r>
      <w:r>
        <w:t>1</w:t>
      </w:r>
      <w:r w:rsidR="00940A64">
        <w:t>3</w:t>
      </w:r>
      <w:r w:rsidR="00FD6E34">
        <w:rPr>
          <w:rFonts w:hint="eastAsia"/>
        </w:rPr>
        <w:t>所示。</w:t>
      </w:r>
    </w:p>
    <w:p w:rsidR="00C65C6E" w:rsidRDefault="00C65C6E" w:rsidP="00A86CE1">
      <w:pPr>
        <w:pStyle w:val="af2"/>
        <w:spacing w:line="240" w:lineRule="auto"/>
        <w:ind w:firstLineChars="0" w:firstLine="0"/>
        <w:jc w:val="center"/>
      </w:pPr>
      <w:r w:rsidRPr="00C34940">
        <w:rPr>
          <w:noProof/>
        </w:rPr>
        <w:drawing>
          <wp:inline distT="0" distB="0" distL="0" distR="0">
            <wp:extent cx="5274310" cy="3267710"/>
            <wp:effectExtent l="0" t="0" r="2540" b="8890"/>
            <wp:docPr id="3075" name="图片 36">
              <a:extLst xmlns:a="http://schemas.openxmlformats.org/drawingml/2006/main">
                <a:ext uri="{FF2B5EF4-FFF2-40B4-BE49-F238E27FC236}">
                  <a16:creationId xmlns:wpc="http://schemas.microsoft.com/office/word/2010/wordprocessingCanvas" xmlns:mc="http://schemas.openxmlformats.org/markup-compatibility/2006" xmlns:wp14="http://schemas.microsoft.com/office/word/2010/wordprocessingDrawing" xmlns:w14="http://schemas.microsoft.com/office/word/2010/wordml" xmlns:wpg="http://schemas.microsoft.com/office/word/2010/wordprocessingGroup" xmlns:wpi="http://schemas.microsoft.com/office/word/2010/wordprocessingInk" xmlns:wps="http://schemas.microsoft.com/office/word/2010/wordprocessingShape" xmlns:a16="http://schemas.microsoft.com/office/drawing/2014/main" xmlns:w16se="http://schemas.microsoft.com/office/word/2015/wordml/symex" xmlns:w16cid="http://schemas.microsoft.com/office/word/2016/wordml/cid"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0BF39E1C-B017-43A6-81C3-2EAFD9341B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5" name="图片 36">
                      <a:extLst>
                        <a:ext uri="{FF2B5EF4-FFF2-40B4-BE49-F238E27FC236}">
                          <a16:creationId xmlns:wpc="http://schemas.microsoft.com/office/word/2010/wordprocessingCanvas" xmlns:mc="http://schemas.openxmlformats.org/markup-compatibility/2006" xmlns:wp14="http://schemas.microsoft.com/office/word/2010/wordprocessingDrawing" xmlns:w14="http://schemas.microsoft.com/office/word/2010/wordml" xmlns:wpg="http://schemas.microsoft.com/office/word/2010/wordprocessingGroup" xmlns:wpi="http://schemas.microsoft.com/office/word/2010/wordprocessingInk" xmlns:wps="http://schemas.microsoft.com/office/word/2010/wordprocessingShape" xmlns:a16="http://schemas.microsoft.com/office/drawing/2014/main" xmlns:w16se="http://schemas.microsoft.com/office/word/2015/wordml/symex" xmlns:w16cid="http://schemas.microsoft.com/office/word/2016/wordml/cid"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0BF39E1C-B017-43A6-81C3-2EAFD9341B44}"/>
                        </a:ext>
                      </a:extLst>
                    </pic:cNvPr>
                    <pic:cNvPicPr>
                      <a:picLocks noChangeAspect="1" noChangeArrowheads="1"/>
                    </pic:cNvPicPr>
                  </pic:nvPicPr>
                  <pic:blipFill>
                    <a:blip r:embed="rId3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bwMode="auto">
                    <a:xfrm>
                      <a:off x="0" y="0"/>
                      <a:ext cx="5274310" cy="3267710"/>
                    </a:xfrm>
                    <a:prstGeom prst="rect">
                      <a:avLst/>
                    </a:prstGeom>
                    <a:noFill/>
                    <a:ln>
                      <a:noFill/>
                    </a:ln>
                    <a:extLst/>
                  </pic:spPr>
                </pic:pic>
              </a:graphicData>
            </a:graphic>
          </wp:inline>
        </w:drawing>
      </w:r>
      <w:r>
        <w:rPr>
          <w:rFonts w:hint="eastAsia"/>
          <w:noProof/>
        </w:rPr>
        <w:lastRenderedPageBreak/>
        <w:drawing>
          <wp:inline distT="0" distB="0" distL="0" distR="0">
            <wp:extent cx="2804160" cy="1867357"/>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软管模拟实验.png"/>
                    <pic:cNvPicPr/>
                  </pic:nvPicPr>
                  <pic:blipFill>
                    <a:blip r:embed="rId3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835958" cy="1888532"/>
                    </a:xfrm>
                    <a:prstGeom prst="rect">
                      <a:avLst/>
                    </a:prstGeom>
                  </pic:spPr>
                </pic:pic>
              </a:graphicData>
            </a:graphic>
          </wp:inline>
        </w:drawing>
      </w:r>
    </w:p>
    <w:p w:rsidR="009601C1" w:rsidRDefault="009601C1" w:rsidP="00A86CE1">
      <w:pPr>
        <w:pStyle w:val="af2"/>
        <w:spacing w:line="240" w:lineRule="auto"/>
        <w:ind w:firstLineChars="0" w:firstLine="0"/>
        <w:jc w:val="center"/>
      </w:pPr>
    </w:p>
    <w:p w:rsidR="00C65C6E" w:rsidRDefault="00C65C6E" w:rsidP="00A86CE1">
      <w:pPr>
        <w:pStyle w:val="af2"/>
        <w:ind w:firstLineChars="0" w:firstLine="0"/>
        <w:jc w:val="center"/>
      </w:pPr>
      <w:r>
        <w:rPr>
          <w:rFonts w:hint="eastAsia"/>
        </w:rPr>
        <w:t>图</w:t>
      </w:r>
      <w:r>
        <w:rPr>
          <w:rFonts w:hint="eastAsia"/>
        </w:rPr>
        <w:t>3.1</w:t>
      </w:r>
      <w:r w:rsidR="00940A64">
        <w:t>3</w:t>
      </w:r>
      <w:r>
        <w:rPr>
          <w:rFonts w:hint="eastAsia"/>
        </w:rPr>
        <w:t>软管模拟实验</w:t>
      </w:r>
    </w:p>
    <w:p w:rsidR="00C65C6E" w:rsidRPr="00C65C6E" w:rsidRDefault="00C65C6E" w:rsidP="00A86CE1">
      <w:pPr>
        <w:pStyle w:val="af2"/>
        <w:ind w:firstLineChars="0" w:firstLine="0"/>
        <w:jc w:val="center"/>
      </w:pPr>
      <w:r>
        <w:rPr>
          <w:rFonts w:hint="eastAsia"/>
        </w:rPr>
        <w:t>F</w:t>
      </w:r>
      <w:r>
        <w:t>ig. 3.1</w:t>
      </w:r>
      <w:r w:rsidR="00940A64">
        <w:t>3</w:t>
      </w:r>
    </w:p>
    <w:p w:rsidR="007368A7" w:rsidRDefault="00FD6E34" w:rsidP="002A43E7">
      <w:pPr>
        <w:pStyle w:val="af2"/>
        <w:ind w:firstLine="480"/>
      </w:pPr>
      <w:r>
        <w:rPr>
          <w:rFonts w:hint="eastAsia"/>
        </w:rPr>
        <w:t>微型蠕动</w:t>
      </w:r>
      <w:proofErr w:type="gramStart"/>
      <w:r>
        <w:rPr>
          <w:rFonts w:hint="eastAsia"/>
        </w:rPr>
        <w:t>泵作为</w:t>
      </w:r>
      <w:proofErr w:type="gramEnd"/>
      <w:r>
        <w:rPr>
          <w:rFonts w:hint="eastAsia"/>
        </w:rPr>
        <w:t>溶液流动的动力源，要求其流量可控、输出稳定等，本研究中选用了</w:t>
      </w:r>
      <w:r>
        <w:rPr>
          <w:rFonts w:hint="eastAsia"/>
        </w:rPr>
        <w:t>Kamoer</w:t>
      </w:r>
      <w:r>
        <w:rPr>
          <w:rFonts w:hint="eastAsia"/>
        </w:rPr>
        <w:t>公司生产的</w:t>
      </w:r>
      <w:r>
        <w:rPr>
          <w:rFonts w:hint="eastAsia"/>
        </w:rPr>
        <w:t>KCP-S</w:t>
      </w:r>
      <w:r>
        <w:t>10</w:t>
      </w:r>
      <w:r>
        <w:rPr>
          <w:rFonts w:hint="eastAsia"/>
        </w:rPr>
        <w:t>型号的蠕动泵，其有效量程为</w:t>
      </w:r>
      <w:r>
        <w:rPr>
          <w:rFonts w:hint="eastAsia"/>
        </w:rPr>
        <w:t>0-</w:t>
      </w:r>
      <w:r>
        <w:t>70ml</w:t>
      </w:r>
      <w:r>
        <w:rPr>
          <w:rFonts w:hint="eastAsia"/>
        </w:rPr>
        <w:t>/min</w:t>
      </w:r>
      <w:r>
        <w:rPr>
          <w:rFonts w:hint="eastAsia"/>
        </w:rPr>
        <w:t>，满足实验测量要求。</w:t>
      </w:r>
      <w:r w:rsidR="00C4503D">
        <w:rPr>
          <w:rFonts w:hint="eastAsia"/>
        </w:rPr>
        <w:t>软管选择了透光性良好的硅胶管作为实验材料，管径规格有三种尺寸，分别为</w:t>
      </w:r>
      <w:r w:rsidR="00C4503D">
        <w:rPr>
          <w:rFonts w:hint="eastAsia"/>
        </w:rPr>
        <w:t>A</w:t>
      </w:r>
      <w:r w:rsidR="00C4503D">
        <w:rPr>
          <w:rFonts w:hint="eastAsia"/>
        </w:rPr>
        <w:t>类（内径</w:t>
      </w:r>
      <w:r w:rsidR="00C4503D">
        <w:rPr>
          <w:rFonts w:hint="eastAsia"/>
        </w:rPr>
        <w:t>3mm</w:t>
      </w:r>
      <w:r w:rsidR="00C4503D">
        <w:rPr>
          <w:rFonts w:hint="eastAsia"/>
        </w:rPr>
        <w:t>，外径</w:t>
      </w:r>
      <w:r w:rsidR="00C4503D">
        <w:rPr>
          <w:rFonts w:hint="eastAsia"/>
        </w:rPr>
        <w:t>5mm</w:t>
      </w:r>
      <w:r w:rsidR="00C4503D">
        <w:rPr>
          <w:rFonts w:hint="eastAsia"/>
        </w:rPr>
        <w:t>）、</w:t>
      </w:r>
      <w:r w:rsidR="00C4503D">
        <w:rPr>
          <w:rFonts w:hint="eastAsia"/>
        </w:rPr>
        <w:t>B</w:t>
      </w:r>
      <w:r w:rsidR="00C4503D">
        <w:rPr>
          <w:rFonts w:hint="eastAsia"/>
        </w:rPr>
        <w:t>类（内径</w:t>
      </w:r>
      <w:r w:rsidR="00C4503D">
        <w:rPr>
          <w:rFonts w:hint="eastAsia"/>
        </w:rPr>
        <w:t>2mm</w:t>
      </w:r>
      <w:r w:rsidR="00C4503D">
        <w:rPr>
          <w:rFonts w:hint="eastAsia"/>
        </w:rPr>
        <w:t>，外径</w:t>
      </w:r>
      <w:r w:rsidR="00C4503D">
        <w:rPr>
          <w:rFonts w:hint="eastAsia"/>
        </w:rPr>
        <w:t>4mm</w:t>
      </w:r>
      <w:r w:rsidR="00C4503D">
        <w:rPr>
          <w:rFonts w:hint="eastAsia"/>
        </w:rPr>
        <w:t>）和</w:t>
      </w:r>
      <w:r w:rsidR="00C4503D">
        <w:rPr>
          <w:rFonts w:hint="eastAsia"/>
        </w:rPr>
        <w:t>C</w:t>
      </w:r>
      <w:r w:rsidR="00C4503D">
        <w:rPr>
          <w:rFonts w:hint="eastAsia"/>
        </w:rPr>
        <w:t>类（内径</w:t>
      </w:r>
      <w:r w:rsidR="00C4503D">
        <w:rPr>
          <w:rFonts w:hint="eastAsia"/>
        </w:rPr>
        <w:t>1mm</w:t>
      </w:r>
      <w:r w:rsidR="00C4503D">
        <w:rPr>
          <w:rFonts w:hint="eastAsia"/>
        </w:rPr>
        <w:t>，外径</w:t>
      </w:r>
      <w:r w:rsidR="00C4503D">
        <w:rPr>
          <w:rFonts w:hint="eastAsia"/>
        </w:rPr>
        <w:t>3.3mm</w:t>
      </w:r>
      <w:r w:rsidR="00C4503D">
        <w:rPr>
          <w:rFonts w:hint="eastAsia"/>
        </w:rPr>
        <w:t>）。</w:t>
      </w:r>
      <w:r w:rsidR="00302A94" w:rsidRPr="00AF1B8B">
        <w:rPr>
          <w:rFonts w:hint="eastAsia"/>
        </w:rPr>
        <w:t>图</w:t>
      </w:r>
      <w:r w:rsidR="00C4503D">
        <w:rPr>
          <w:rFonts w:hint="eastAsia"/>
        </w:rPr>
        <w:t>3.10</w:t>
      </w:r>
      <w:proofErr w:type="gramStart"/>
      <w:r w:rsidR="00302A94" w:rsidRPr="00AF1B8B">
        <w:rPr>
          <w:rFonts w:hint="eastAsia"/>
        </w:rPr>
        <w:t>中管</w:t>
      </w:r>
      <w:proofErr w:type="gramEnd"/>
      <w:r w:rsidR="00302A94" w:rsidRPr="00AF1B8B">
        <w:rPr>
          <w:rFonts w:hint="eastAsia"/>
        </w:rPr>
        <w:t>1</w:t>
      </w:r>
      <w:r w:rsidR="00302A94" w:rsidRPr="00AF1B8B">
        <w:rPr>
          <w:rFonts w:hint="eastAsia"/>
        </w:rPr>
        <w:t>与管</w:t>
      </w:r>
      <w:r w:rsidR="00302A94" w:rsidRPr="00AF1B8B">
        <w:rPr>
          <w:rFonts w:hint="eastAsia"/>
        </w:rPr>
        <w:t>2</w:t>
      </w:r>
      <w:r w:rsidR="00302A94" w:rsidRPr="00AF1B8B">
        <w:rPr>
          <w:rFonts w:hint="eastAsia"/>
        </w:rPr>
        <w:t>的内径均为</w:t>
      </w:r>
      <w:r w:rsidR="00302A94" w:rsidRPr="00AF1B8B">
        <w:rPr>
          <w:rFonts w:hint="eastAsia"/>
        </w:rPr>
        <w:t>3mm</w:t>
      </w:r>
      <w:r w:rsidR="00302A94" w:rsidRPr="00AF1B8B">
        <w:rPr>
          <w:rFonts w:hint="eastAsia"/>
        </w:rPr>
        <w:t>，管</w:t>
      </w:r>
      <w:r w:rsidR="00302A94" w:rsidRPr="00AF1B8B">
        <w:rPr>
          <w:rFonts w:hint="eastAsia"/>
        </w:rPr>
        <w:t>3</w:t>
      </w:r>
      <w:r w:rsidR="00302A94" w:rsidRPr="00AF1B8B">
        <w:rPr>
          <w:rFonts w:hint="eastAsia"/>
        </w:rPr>
        <w:t>的内径为</w:t>
      </w:r>
      <w:r w:rsidR="00302A94" w:rsidRPr="00AF1B8B">
        <w:rPr>
          <w:rFonts w:hint="eastAsia"/>
        </w:rPr>
        <w:t>1mm</w:t>
      </w:r>
      <w:r w:rsidR="000570E7">
        <w:rPr>
          <w:rFonts w:hint="eastAsia"/>
        </w:rPr>
        <w:t>。实验所选用的液体可以为</w:t>
      </w:r>
      <w:r w:rsidR="007368A7">
        <w:rPr>
          <w:rFonts w:hint="eastAsia"/>
        </w:rPr>
        <w:t>动物血液（添加抗凝血剂）、</w:t>
      </w:r>
      <w:r w:rsidR="00302A94" w:rsidRPr="00AF1B8B">
        <w:rPr>
          <w:rFonts w:hint="eastAsia"/>
        </w:rPr>
        <w:t>碳素墨水</w:t>
      </w:r>
      <w:r w:rsidR="007368A7">
        <w:rPr>
          <w:rFonts w:hint="eastAsia"/>
        </w:rPr>
        <w:t>、食醋，各溶液散射颗粒直径大小见表</w:t>
      </w:r>
      <w:r w:rsidR="007368A7">
        <w:rPr>
          <w:rFonts w:hint="eastAsia"/>
        </w:rPr>
        <w:t>3.3</w:t>
      </w:r>
      <w:r w:rsidR="007368A7">
        <w:rPr>
          <w:rFonts w:hint="eastAsia"/>
        </w:rPr>
        <w:t>所示</w:t>
      </w:r>
      <w:r w:rsidR="00302A94" w:rsidRPr="00AF1B8B">
        <w:rPr>
          <w:rFonts w:hint="eastAsia"/>
        </w:rPr>
        <w:t>。</w:t>
      </w:r>
      <w:r w:rsidR="00C4503D">
        <w:rPr>
          <w:rFonts w:hint="eastAsia"/>
        </w:rPr>
        <w:t>由表可见，碳素墨水分子的直径与血红细胞直径相对近似，因此在模拟实验中选择了黑色碳素墨水进行了实验分析。</w:t>
      </w:r>
      <w:r w:rsidR="000D36C7">
        <w:rPr>
          <w:rFonts w:hint="eastAsia"/>
        </w:rPr>
        <w:t>此外，为了</w:t>
      </w:r>
      <w:r w:rsidR="00050B68">
        <w:rPr>
          <w:rFonts w:hint="eastAsia"/>
        </w:rPr>
        <w:t>减少照射区域底板背景对光的反射作用，实验中使用了黑色磨砂背景；为了减少微型</w:t>
      </w:r>
      <w:proofErr w:type="gramStart"/>
      <w:r w:rsidR="00050B68">
        <w:rPr>
          <w:rFonts w:hint="eastAsia"/>
        </w:rPr>
        <w:t>泵带来</w:t>
      </w:r>
      <w:proofErr w:type="gramEnd"/>
      <w:r w:rsidR="00050B68">
        <w:rPr>
          <w:rFonts w:hint="eastAsia"/>
        </w:rPr>
        <w:t>的软管抖动影响，对软管两端进行了固定，使拍摄区域部分不产生抖动噪声。</w:t>
      </w:r>
    </w:p>
    <w:p w:rsidR="00D840F9" w:rsidRDefault="00D840F9" w:rsidP="00D840F9">
      <w:pPr>
        <w:pStyle w:val="af2"/>
        <w:ind w:firstLineChars="0" w:firstLine="0"/>
        <w:jc w:val="center"/>
      </w:pPr>
      <w:moveToRangeStart w:id="85" w:author="fyp" w:date="2017-09-12T22:33:00Z" w:name="move493018956"/>
      <w:moveTo w:id="86" w:author="fyp" w:date="2017-09-12T22:33:00Z">
        <w:r>
          <w:rPr>
            <w:rFonts w:hint="eastAsia"/>
          </w:rPr>
          <w:t>表</w:t>
        </w:r>
        <w:r>
          <w:rPr>
            <w:rFonts w:hint="eastAsia"/>
          </w:rPr>
          <w:t>3.</w:t>
        </w:r>
        <w:r>
          <w:t>3</w:t>
        </w:r>
        <w:r>
          <w:rPr>
            <w:rFonts w:hint="eastAsia"/>
          </w:rPr>
          <w:t>不同溶液散射颗粒直径</w:t>
        </w:r>
      </w:moveTo>
    </w:p>
    <w:p w:rsidR="00D840F9" w:rsidRPr="007368A7" w:rsidRDefault="00D840F9" w:rsidP="00D840F9">
      <w:pPr>
        <w:pStyle w:val="af2"/>
        <w:ind w:firstLineChars="0" w:firstLine="0"/>
        <w:jc w:val="center"/>
      </w:pPr>
      <w:moveTo w:id="87" w:author="fyp" w:date="2017-09-12T22:33:00Z">
        <w:r>
          <w:rPr>
            <w:rFonts w:hint="eastAsia"/>
          </w:rPr>
          <w:t>Table</w:t>
        </w:r>
        <w:r>
          <w:t xml:space="preserve"> 3.3</w:t>
        </w:r>
      </w:moveTo>
    </w:p>
    <w:moveToRangeEnd w:id="85"/>
    <w:p w:rsidR="00050B68" w:rsidRPr="00050B68" w:rsidRDefault="00050B68" w:rsidP="002A43E7">
      <w:pPr>
        <w:pStyle w:val="af2"/>
        <w:ind w:firstLine="480"/>
      </w:pPr>
    </w:p>
    <w:tbl>
      <w:tblPr>
        <w:tblStyle w:val="a6"/>
        <w:tblW w:w="0" w:type="auto"/>
        <w:jc w:val="center"/>
        <w:tblBorders>
          <w:left w:val="none" w:sz="0" w:space="0" w:color="auto"/>
          <w:right w:val="none" w:sz="0" w:space="0" w:color="auto"/>
        </w:tblBorders>
        <w:tblLook w:val="04A0"/>
      </w:tblPr>
      <w:tblGrid>
        <w:gridCol w:w="3665"/>
        <w:gridCol w:w="2614"/>
      </w:tblGrid>
      <w:tr w:rsidR="007368A7" w:rsidTr="004E4353">
        <w:trPr>
          <w:jc w:val="center"/>
        </w:trPr>
        <w:tc>
          <w:tcPr>
            <w:tcW w:w="6279" w:type="dxa"/>
            <w:gridSpan w:val="2"/>
            <w:vAlign w:val="center"/>
          </w:tcPr>
          <w:p w:rsidR="007368A7" w:rsidRPr="00C17345" w:rsidRDefault="007368A7" w:rsidP="004E4353">
            <w:pPr>
              <w:pStyle w:val="af2"/>
              <w:ind w:firstLineChars="0" w:firstLine="0"/>
              <w:jc w:val="center"/>
            </w:pPr>
            <w:r>
              <w:rPr>
                <w:rFonts w:hint="eastAsia"/>
              </w:rPr>
              <w:t>溶液散射颗粒直径</w:t>
            </w:r>
          </w:p>
        </w:tc>
      </w:tr>
      <w:tr w:rsidR="007368A7" w:rsidTr="004E4353">
        <w:trPr>
          <w:jc w:val="center"/>
        </w:trPr>
        <w:tc>
          <w:tcPr>
            <w:tcW w:w="3665" w:type="dxa"/>
            <w:tcBorders>
              <w:top w:val="nil"/>
              <w:bottom w:val="nil"/>
              <w:right w:val="single" w:sz="4" w:space="0" w:color="auto"/>
            </w:tcBorders>
            <w:vAlign w:val="center"/>
          </w:tcPr>
          <w:p w:rsidR="007368A7" w:rsidRPr="00C17345" w:rsidRDefault="007368A7" w:rsidP="004E4353">
            <w:pPr>
              <w:pStyle w:val="af2"/>
              <w:ind w:firstLineChars="0" w:firstLine="0"/>
              <w:jc w:val="center"/>
            </w:pPr>
            <w:r>
              <w:rPr>
                <w:rFonts w:hint="eastAsia"/>
              </w:rPr>
              <w:t>水分子</w:t>
            </w:r>
          </w:p>
        </w:tc>
        <w:tc>
          <w:tcPr>
            <w:tcW w:w="2614" w:type="dxa"/>
            <w:tcBorders>
              <w:top w:val="nil"/>
              <w:left w:val="single" w:sz="4" w:space="0" w:color="auto"/>
              <w:bottom w:val="nil"/>
            </w:tcBorders>
            <w:vAlign w:val="center"/>
          </w:tcPr>
          <w:p w:rsidR="007368A7" w:rsidRDefault="007368A7" w:rsidP="004E4353">
            <w:pPr>
              <w:pStyle w:val="af2"/>
              <w:ind w:firstLineChars="0" w:firstLine="0"/>
              <w:jc w:val="center"/>
            </w:pPr>
            <w:r>
              <w:t>0.4</w:t>
            </w:r>
            <w:r>
              <w:rPr>
                <w:rFonts w:hint="eastAsia"/>
              </w:rPr>
              <w:t>nm</w:t>
            </w:r>
          </w:p>
        </w:tc>
      </w:tr>
      <w:tr w:rsidR="007368A7" w:rsidTr="004E4353">
        <w:trPr>
          <w:jc w:val="center"/>
        </w:trPr>
        <w:tc>
          <w:tcPr>
            <w:tcW w:w="3665" w:type="dxa"/>
            <w:tcBorders>
              <w:top w:val="nil"/>
              <w:bottom w:val="nil"/>
              <w:right w:val="single" w:sz="4" w:space="0" w:color="auto"/>
            </w:tcBorders>
            <w:vAlign w:val="center"/>
          </w:tcPr>
          <w:p w:rsidR="007368A7" w:rsidRPr="00C17345" w:rsidRDefault="007368A7" w:rsidP="004E4353">
            <w:pPr>
              <w:pStyle w:val="af2"/>
              <w:ind w:firstLineChars="0" w:firstLine="0"/>
              <w:jc w:val="center"/>
            </w:pPr>
            <w:r>
              <w:rPr>
                <w:rFonts w:hint="eastAsia"/>
              </w:rPr>
              <w:t>乙酸分子（食醋）</w:t>
            </w:r>
          </w:p>
        </w:tc>
        <w:tc>
          <w:tcPr>
            <w:tcW w:w="2614" w:type="dxa"/>
            <w:tcBorders>
              <w:top w:val="nil"/>
              <w:left w:val="single" w:sz="4" w:space="0" w:color="auto"/>
              <w:bottom w:val="nil"/>
            </w:tcBorders>
            <w:vAlign w:val="center"/>
          </w:tcPr>
          <w:p w:rsidR="007368A7" w:rsidRPr="00C17345" w:rsidRDefault="007368A7" w:rsidP="004E4353">
            <w:pPr>
              <w:pStyle w:val="af2"/>
              <w:ind w:firstLineChars="0" w:firstLine="0"/>
              <w:jc w:val="center"/>
            </w:pPr>
            <w:r>
              <w:t>0.6nm-0.8nm</w:t>
            </w:r>
          </w:p>
        </w:tc>
      </w:tr>
      <w:tr w:rsidR="007368A7" w:rsidTr="004E4353">
        <w:trPr>
          <w:jc w:val="center"/>
        </w:trPr>
        <w:tc>
          <w:tcPr>
            <w:tcW w:w="3665" w:type="dxa"/>
            <w:tcBorders>
              <w:top w:val="nil"/>
              <w:bottom w:val="nil"/>
              <w:right w:val="single" w:sz="4" w:space="0" w:color="auto"/>
            </w:tcBorders>
            <w:vAlign w:val="center"/>
          </w:tcPr>
          <w:p w:rsidR="007368A7" w:rsidRPr="00C17345" w:rsidRDefault="007368A7" w:rsidP="004E4353">
            <w:pPr>
              <w:pStyle w:val="af2"/>
              <w:ind w:firstLineChars="0" w:firstLine="0"/>
              <w:jc w:val="center"/>
            </w:pPr>
            <w:r>
              <w:rPr>
                <w:rFonts w:hint="eastAsia"/>
              </w:rPr>
              <w:t>碳素墨水分子</w:t>
            </w:r>
          </w:p>
        </w:tc>
        <w:tc>
          <w:tcPr>
            <w:tcW w:w="2614" w:type="dxa"/>
            <w:tcBorders>
              <w:top w:val="nil"/>
              <w:left w:val="single" w:sz="4" w:space="0" w:color="auto"/>
              <w:bottom w:val="nil"/>
            </w:tcBorders>
            <w:vAlign w:val="center"/>
          </w:tcPr>
          <w:p w:rsidR="007368A7" w:rsidRPr="00C17345" w:rsidRDefault="007368A7" w:rsidP="004E4353">
            <w:pPr>
              <w:pStyle w:val="af2"/>
              <w:ind w:firstLineChars="0" w:firstLine="0"/>
              <w:jc w:val="center"/>
            </w:pPr>
            <w:r>
              <w:t>2</w:t>
            </w:r>
            <w:r>
              <w:rPr>
                <w:rFonts w:hint="eastAsia"/>
              </w:rPr>
              <w:t>μ</w:t>
            </w:r>
            <w:r>
              <w:rPr>
                <w:rFonts w:hint="eastAsia"/>
              </w:rPr>
              <w:t>m-</w:t>
            </w:r>
            <w:r>
              <w:t>50</w:t>
            </w:r>
            <w:r>
              <w:rPr>
                <w:rFonts w:hint="eastAsia"/>
              </w:rPr>
              <w:t>μ</w:t>
            </w:r>
            <w:r>
              <w:rPr>
                <w:rFonts w:hint="eastAsia"/>
              </w:rPr>
              <w:t>m</w:t>
            </w:r>
          </w:p>
        </w:tc>
      </w:tr>
      <w:tr w:rsidR="007368A7" w:rsidTr="004E4353">
        <w:trPr>
          <w:jc w:val="center"/>
        </w:trPr>
        <w:tc>
          <w:tcPr>
            <w:tcW w:w="3665" w:type="dxa"/>
            <w:tcBorders>
              <w:top w:val="nil"/>
              <w:bottom w:val="single" w:sz="4" w:space="0" w:color="auto"/>
              <w:right w:val="single" w:sz="4" w:space="0" w:color="auto"/>
            </w:tcBorders>
            <w:vAlign w:val="center"/>
          </w:tcPr>
          <w:p w:rsidR="007368A7" w:rsidRDefault="007368A7" w:rsidP="004E4353">
            <w:pPr>
              <w:pStyle w:val="af2"/>
              <w:ind w:firstLineChars="0" w:firstLine="0"/>
              <w:jc w:val="center"/>
            </w:pPr>
            <w:r>
              <w:rPr>
                <w:rFonts w:hint="eastAsia"/>
              </w:rPr>
              <w:t>血红细胞</w:t>
            </w:r>
          </w:p>
        </w:tc>
        <w:tc>
          <w:tcPr>
            <w:tcW w:w="2614" w:type="dxa"/>
            <w:tcBorders>
              <w:top w:val="nil"/>
              <w:left w:val="single" w:sz="4" w:space="0" w:color="auto"/>
              <w:bottom w:val="single" w:sz="4" w:space="0" w:color="auto"/>
            </w:tcBorders>
            <w:vAlign w:val="center"/>
          </w:tcPr>
          <w:p w:rsidR="007368A7" w:rsidRDefault="007368A7" w:rsidP="004E4353">
            <w:pPr>
              <w:pStyle w:val="af2"/>
              <w:ind w:firstLineChars="0" w:firstLine="0"/>
              <w:jc w:val="center"/>
            </w:pPr>
            <w:r>
              <w:t>6</w:t>
            </w:r>
            <w:r>
              <w:rPr>
                <w:rFonts w:hint="eastAsia"/>
              </w:rPr>
              <w:t>μ</w:t>
            </w:r>
            <w:r>
              <w:rPr>
                <w:rFonts w:hint="eastAsia"/>
              </w:rPr>
              <w:t>m-</w:t>
            </w:r>
            <w:r>
              <w:t>9</w:t>
            </w:r>
            <w:r>
              <w:rPr>
                <w:rFonts w:hint="eastAsia"/>
              </w:rPr>
              <w:t>μ</w:t>
            </w:r>
            <w:r>
              <w:rPr>
                <w:rFonts w:hint="eastAsia"/>
              </w:rPr>
              <w:t>m</w:t>
            </w:r>
          </w:p>
        </w:tc>
      </w:tr>
    </w:tbl>
    <w:p w:rsidR="007368A7" w:rsidDel="00D840F9" w:rsidRDefault="007368A7" w:rsidP="004E4353">
      <w:pPr>
        <w:pStyle w:val="af2"/>
        <w:ind w:firstLineChars="0" w:firstLine="0"/>
        <w:jc w:val="center"/>
      </w:pPr>
      <w:moveFromRangeStart w:id="88" w:author="fyp" w:date="2017-09-12T22:33:00Z" w:name="move493018956"/>
      <w:moveFrom w:id="89" w:author="fyp" w:date="2017-09-12T22:33:00Z">
        <w:r w:rsidDel="00D840F9">
          <w:rPr>
            <w:rFonts w:hint="eastAsia"/>
          </w:rPr>
          <w:t>表</w:t>
        </w:r>
        <w:r w:rsidDel="00D840F9">
          <w:rPr>
            <w:rFonts w:hint="eastAsia"/>
          </w:rPr>
          <w:t>3.</w:t>
        </w:r>
        <w:r w:rsidDel="00D840F9">
          <w:t>3</w:t>
        </w:r>
        <w:r w:rsidDel="00D840F9">
          <w:rPr>
            <w:rFonts w:hint="eastAsia"/>
          </w:rPr>
          <w:t>不同溶液散射颗粒直径</w:t>
        </w:r>
      </w:moveFrom>
    </w:p>
    <w:p w:rsidR="007368A7" w:rsidRPr="007368A7" w:rsidDel="00D840F9" w:rsidRDefault="007368A7" w:rsidP="004E4353">
      <w:pPr>
        <w:pStyle w:val="af2"/>
        <w:ind w:firstLineChars="0" w:firstLine="0"/>
        <w:jc w:val="center"/>
      </w:pPr>
      <w:moveFrom w:id="90" w:author="fyp" w:date="2017-09-12T22:33:00Z">
        <w:r w:rsidDel="00D840F9">
          <w:rPr>
            <w:rFonts w:hint="eastAsia"/>
          </w:rPr>
          <w:t>Table</w:t>
        </w:r>
        <w:r w:rsidDel="00D840F9">
          <w:t xml:space="preserve"> 3.3</w:t>
        </w:r>
      </w:moveFrom>
    </w:p>
    <w:moveFromRangeEnd w:id="88"/>
    <w:p w:rsidR="00302A94" w:rsidRPr="00AF1B8B" w:rsidRDefault="00302A94" w:rsidP="004E4353">
      <w:pPr>
        <w:pStyle w:val="af2"/>
        <w:spacing w:line="240" w:lineRule="auto"/>
        <w:ind w:firstLineChars="0" w:firstLine="0"/>
        <w:jc w:val="center"/>
        <w:rPr>
          <w:rFonts w:asciiTheme="majorEastAsia" w:eastAsiaTheme="majorEastAsia" w:hAnsiTheme="majorEastAsia"/>
        </w:rPr>
      </w:pPr>
      <w:r>
        <w:rPr>
          <w:noProof/>
        </w:rPr>
        <w:lastRenderedPageBreak/>
        <w:drawing>
          <wp:inline distT="0" distB="0" distL="0" distR="0">
            <wp:extent cx="5274310" cy="2023745"/>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stretch>
                      <a:fillRect/>
                    </a:stretch>
                  </pic:blipFill>
                  <pic:spPr>
                    <a:xfrm>
                      <a:off x="0" y="0"/>
                      <a:ext cx="5274310" cy="2023745"/>
                    </a:xfrm>
                    <a:prstGeom prst="rect">
                      <a:avLst/>
                    </a:prstGeom>
                  </pic:spPr>
                </pic:pic>
              </a:graphicData>
            </a:graphic>
          </wp:inline>
        </w:drawing>
      </w:r>
    </w:p>
    <w:p w:rsidR="002E7B98" w:rsidRPr="00C4503D" w:rsidRDefault="00C4503D" w:rsidP="004E4353">
      <w:pPr>
        <w:pStyle w:val="af2"/>
        <w:ind w:firstLineChars="0" w:firstLine="0"/>
        <w:jc w:val="center"/>
      </w:pPr>
      <w:r w:rsidRPr="00C4503D">
        <w:rPr>
          <w:rFonts w:hint="eastAsia"/>
        </w:rPr>
        <w:t>图</w:t>
      </w:r>
      <w:r w:rsidRPr="00C4503D">
        <w:rPr>
          <w:rFonts w:hint="eastAsia"/>
        </w:rPr>
        <w:t xml:space="preserve">3.11 </w:t>
      </w:r>
      <w:r w:rsidRPr="00C4503D">
        <w:rPr>
          <w:rFonts w:hint="eastAsia"/>
        </w:rPr>
        <w:t>微型蠕动泵和硅胶软管</w:t>
      </w:r>
    </w:p>
    <w:p w:rsidR="00C4503D" w:rsidRPr="00C4503D" w:rsidRDefault="00C4503D" w:rsidP="004E4353">
      <w:pPr>
        <w:pStyle w:val="af2"/>
        <w:ind w:firstLineChars="0" w:firstLine="0"/>
        <w:jc w:val="center"/>
      </w:pPr>
      <w:r w:rsidRPr="00C4503D">
        <w:rPr>
          <w:rFonts w:hint="eastAsia"/>
        </w:rPr>
        <w:t>Fig</w:t>
      </w:r>
      <w:r w:rsidRPr="00C4503D">
        <w:t>. 3.1</w:t>
      </w:r>
      <w:r w:rsidR="00940A64">
        <w:t>4</w:t>
      </w:r>
    </w:p>
    <w:p w:rsidR="00302A94" w:rsidRDefault="00C65C6E" w:rsidP="002A43E7">
      <w:pPr>
        <w:pStyle w:val="af2"/>
        <w:ind w:firstLine="480"/>
      </w:pPr>
      <w:r>
        <w:rPr>
          <w:rFonts w:hint="eastAsia"/>
        </w:rPr>
        <w:t>本研究中所使用的微型</w:t>
      </w:r>
      <w:proofErr w:type="gramStart"/>
      <w:r>
        <w:rPr>
          <w:rFonts w:hint="eastAsia"/>
        </w:rPr>
        <w:t>蠕动泵有五个</w:t>
      </w:r>
      <w:proofErr w:type="gramEnd"/>
      <w:r>
        <w:rPr>
          <w:rFonts w:hint="eastAsia"/>
        </w:rPr>
        <w:t>速度档位，</w:t>
      </w:r>
      <w:r w:rsidR="00050B68" w:rsidRPr="00050B68">
        <w:rPr>
          <w:rFonts w:hint="eastAsia"/>
        </w:rPr>
        <w:t>调节微型泵的档位</w:t>
      </w:r>
      <w:r>
        <w:rPr>
          <w:rFonts w:hint="eastAsia"/>
        </w:rPr>
        <w:t>转钮</w:t>
      </w:r>
      <w:r w:rsidR="00050B68" w:rsidRPr="00050B68">
        <w:rPr>
          <w:rFonts w:hint="eastAsia"/>
        </w:rPr>
        <w:t>，</w:t>
      </w:r>
      <w:r>
        <w:rPr>
          <w:rFonts w:hint="eastAsia"/>
        </w:rPr>
        <w:t>从低速档位逐渐到高速档位，在这一过程中，软管中液体流速逐渐增大。</w:t>
      </w:r>
      <w:r w:rsidR="00940A64">
        <w:rPr>
          <w:rFonts w:hint="eastAsia"/>
        </w:rPr>
        <w:t>通过</w:t>
      </w:r>
      <w:r w:rsidR="00940A64">
        <w:rPr>
          <w:rFonts w:hint="eastAsia"/>
        </w:rPr>
        <w:t>MATLAB</w:t>
      </w:r>
      <w:r w:rsidR="00940A64">
        <w:rPr>
          <w:rFonts w:hint="eastAsia"/>
        </w:rPr>
        <w:t>处理得出的</w:t>
      </w:r>
      <w:r w:rsidR="00050B68" w:rsidRPr="00050B68">
        <w:rPr>
          <w:rFonts w:hint="eastAsia"/>
        </w:rPr>
        <w:t>伪彩色图像呈现出一个由蓝色到黄色再到红色的变化过程，图</w:t>
      </w:r>
      <w:r w:rsidR="002549D6">
        <w:t>3.12</w:t>
      </w:r>
      <w:r w:rsidR="00050B68" w:rsidRPr="00050B68">
        <w:rPr>
          <w:rFonts w:hint="eastAsia"/>
        </w:rPr>
        <w:t>为该过程三个不同档位下软管内液体流速变化伪彩色图。</w:t>
      </w:r>
      <w:r w:rsidR="00050B68" w:rsidRPr="00050B68">
        <w:rPr>
          <w:rFonts w:hint="eastAsia"/>
        </w:rPr>
        <w:t>1</w:t>
      </w:r>
      <w:r w:rsidR="00050B68" w:rsidRPr="00050B68">
        <w:rPr>
          <w:rFonts w:hint="eastAsia"/>
        </w:rPr>
        <w:t>、</w:t>
      </w:r>
      <w:r w:rsidR="00050B68" w:rsidRPr="00050B68">
        <w:rPr>
          <w:rFonts w:hint="eastAsia"/>
        </w:rPr>
        <w:t>2</w:t>
      </w:r>
      <w:proofErr w:type="gramStart"/>
      <w:r w:rsidR="00050B68" w:rsidRPr="00050B68">
        <w:rPr>
          <w:rFonts w:hint="eastAsia"/>
        </w:rPr>
        <w:t>两</w:t>
      </w:r>
      <w:proofErr w:type="gramEnd"/>
      <w:r w:rsidR="00050B68" w:rsidRPr="00050B68">
        <w:rPr>
          <w:rFonts w:hint="eastAsia"/>
        </w:rPr>
        <w:t>管管</w:t>
      </w:r>
      <w:proofErr w:type="gramStart"/>
      <w:r w:rsidR="00050B68" w:rsidRPr="00050B68">
        <w:rPr>
          <w:rFonts w:hint="eastAsia"/>
        </w:rPr>
        <w:t>径</w:t>
      </w:r>
      <w:proofErr w:type="gramEnd"/>
      <w:r w:rsidR="00050B68" w:rsidRPr="00050B68">
        <w:rPr>
          <w:rFonts w:hint="eastAsia"/>
        </w:rPr>
        <w:t>相同且从同一主管分流，其内液体流速相同，伪彩色显示也相同，</w:t>
      </w:r>
      <w:r w:rsidR="00050B68" w:rsidRPr="00050B68">
        <w:rPr>
          <w:rFonts w:hint="eastAsia"/>
        </w:rPr>
        <w:t>3</w:t>
      </w:r>
      <w:r w:rsidR="00050B68" w:rsidRPr="00050B68">
        <w:rPr>
          <w:rFonts w:hint="eastAsia"/>
        </w:rPr>
        <w:t>管管径较</w:t>
      </w:r>
      <w:r w:rsidR="00050B68" w:rsidRPr="00050B68">
        <w:rPr>
          <w:rFonts w:hint="eastAsia"/>
        </w:rPr>
        <w:t>1</w:t>
      </w:r>
      <w:r w:rsidR="00050B68" w:rsidRPr="00050B68">
        <w:rPr>
          <w:rFonts w:hint="eastAsia"/>
        </w:rPr>
        <w:t>、</w:t>
      </w:r>
      <w:r w:rsidR="00050B68" w:rsidRPr="00050B68">
        <w:rPr>
          <w:rFonts w:hint="eastAsia"/>
        </w:rPr>
        <w:t>2</w:t>
      </w:r>
      <w:r w:rsidR="00050B68" w:rsidRPr="00050B68">
        <w:rPr>
          <w:rFonts w:hint="eastAsia"/>
        </w:rPr>
        <w:t>更细，液体流速较慢，伪彩色显示也比</w:t>
      </w:r>
      <w:r w:rsidR="00050B68" w:rsidRPr="00050B68">
        <w:rPr>
          <w:rFonts w:hint="eastAsia"/>
        </w:rPr>
        <w:t>1</w:t>
      </w:r>
      <w:r w:rsidR="00050B68" w:rsidRPr="00050B68">
        <w:rPr>
          <w:rFonts w:hint="eastAsia"/>
        </w:rPr>
        <w:t>、</w:t>
      </w:r>
      <w:r w:rsidR="00050B68" w:rsidRPr="00050B68">
        <w:rPr>
          <w:rFonts w:hint="eastAsia"/>
        </w:rPr>
        <w:t>2</w:t>
      </w:r>
      <w:r w:rsidR="00050B68" w:rsidRPr="00050B68">
        <w:rPr>
          <w:rFonts w:hint="eastAsia"/>
        </w:rPr>
        <w:t>更浅。由实验可知流速越快，管内颜色越趋向红色，流速越慢，管内颜色越趋向蓝色。图</w:t>
      </w:r>
      <w:r w:rsidR="00940A64">
        <w:t>3.15</w:t>
      </w:r>
      <w:r w:rsidR="00050B68" w:rsidRPr="00050B68">
        <w:rPr>
          <w:rFonts w:hint="eastAsia"/>
        </w:rPr>
        <w:t>(a)</w:t>
      </w:r>
      <w:r w:rsidR="00050B68" w:rsidRPr="00050B68">
        <w:rPr>
          <w:rFonts w:hint="eastAsia"/>
        </w:rPr>
        <w:t>中箭头所指为在</w:t>
      </w:r>
      <w:r w:rsidR="00050B68" w:rsidRPr="00050B68">
        <w:rPr>
          <w:rFonts w:hint="eastAsia"/>
        </w:rPr>
        <w:t>1</w:t>
      </w:r>
      <w:r w:rsidR="00050B68" w:rsidRPr="00050B68">
        <w:rPr>
          <w:rFonts w:hint="eastAsia"/>
        </w:rPr>
        <w:t>、</w:t>
      </w:r>
      <w:r w:rsidR="00050B68" w:rsidRPr="00050B68">
        <w:rPr>
          <w:rFonts w:hint="eastAsia"/>
        </w:rPr>
        <w:t>2</w:t>
      </w:r>
      <w:r w:rsidR="00050B68" w:rsidRPr="00050B68">
        <w:rPr>
          <w:rFonts w:hint="eastAsia"/>
        </w:rPr>
        <w:t>、</w:t>
      </w:r>
      <w:r w:rsidR="00050B68" w:rsidRPr="00050B68">
        <w:rPr>
          <w:rFonts w:hint="eastAsia"/>
        </w:rPr>
        <w:t>3</w:t>
      </w:r>
      <w:proofErr w:type="gramStart"/>
      <w:r w:rsidR="00050B68" w:rsidRPr="00050B68">
        <w:rPr>
          <w:rFonts w:hint="eastAsia"/>
        </w:rPr>
        <w:t>三</w:t>
      </w:r>
      <w:proofErr w:type="gramEnd"/>
      <w:r w:rsidR="00050B68" w:rsidRPr="00050B68">
        <w:rPr>
          <w:rFonts w:hint="eastAsia"/>
        </w:rPr>
        <w:t>根软管上选取的测量点，以测量点为中心取</w:t>
      </w:r>
      <w:r w:rsidR="00050B68" w:rsidRPr="00050B68">
        <w:rPr>
          <w:rFonts w:hint="eastAsia"/>
        </w:rPr>
        <w:t>30</w:t>
      </w:r>
      <w:r w:rsidR="00050B68" w:rsidRPr="00050B68">
        <w:rPr>
          <w:rFonts w:hint="eastAsia"/>
        </w:rPr>
        <w:t>像素×</w:t>
      </w:r>
      <w:r w:rsidR="00050B68" w:rsidRPr="00050B68">
        <w:rPr>
          <w:rFonts w:hint="eastAsia"/>
        </w:rPr>
        <w:t>30</w:t>
      </w:r>
      <w:r w:rsidR="00050B68" w:rsidRPr="00050B68">
        <w:rPr>
          <w:rFonts w:hint="eastAsia"/>
        </w:rPr>
        <w:t>像素区域代表该点，计算该区域</w:t>
      </w:r>
      <w:r w:rsidR="00050B68" w:rsidRPr="00050B68">
        <w:rPr>
          <w:rFonts w:hint="eastAsia"/>
        </w:rPr>
        <w:t>PI</w:t>
      </w:r>
      <w:r w:rsidR="00050B68" w:rsidRPr="00050B68">
        <w:rPr>
          <w:rFonts w:hint="eastAsia"/>
        </w:rPr>
        <w:t>值。图</w:t>
      </w:r>
      <w:r w:rsidR="00940A64">
        <w:t>3.15</w:t>
      </w:r>
      <w:r w:rsidR="00050B68" w:rsidRPr="00050B68">
        <w:rPr>
          <w:rFonts w:hint="eastAsia"/>
        </w:rPr>
        <w:t>(d)</w:t>
      </w:r>
      <w:r w:rsidR="00050B68" w:rsidRPr="00050B68">
        <w:rPr>
          <w:rFonts w:hint="eastAsia"/>
        </w:rPr>
        <w:t>为上述三个测量点在不同档位时的</w:t>
      </w:r>
      <w:r w:rsidR="00050B68" w:rsidRPr="00050B68">
        <w:rPr>
          <w:rFonts w:hint="eastAsia"/>
        </w:rPr>
        <w:t>PI</w:t>
      </w:r>
      <w:r w:rsidR="00050B68" w:rsidRPr="00050B68">
        <w:rPr>
          <w:rFonts w:hint="eastAsia"/>
        </w:rPr>
        <w:t>值及其最佳拟合曲线。</w:t>
      </w:r>
      <w:r w:rsidR="00050B68" w:rsidRPr="00050B68">
        <w:rPr>
          <w:rFonts w:hint="eastAsia"/>
        </w:rPr>
        <w:t>1</w:t>
      </w:r>
      <w:r w:rsidR="00050B68" w:rsidRPr="00050B68">
        <w:rPr>
          <w:rFonts w:hint="eastAsia"/>
        </w:rPr>
        <w:t>、</w:t>
      </w:r>
      <w:r w:rsidR="00050B68" w:rsidRPr="00050B68">
        <w:rPr>
          <w:rFonts w:hint="eastAsia"/>
        </w:rPr>
        <w:t>2</w:t>
      </w:r>
      <w:proofErr w:type="gramStart"/>
      <w:r w:rsidR="00050B68" w:rsidRPr="00050B68">
        <w:rPr>
          <w:rFonts w:hint="eastAsia"/>
        </w:rPr>
        <w:t>两</w:t>
      </w:r>
      <w:proofErr w:type="gramEnd"/>
      <w:r w:rsidR="00050B68" w:rsidRPr="00050B68">
        <w:rPr>
          <w:rFonts w:hint="eastAsia"/>
        </w:rPr>
        <w:t>管测量点的</w:t>
      </w:r>
      <w:r w:rsidR="00050B68" w:rsidRPr="00050B68">
        <w:rPr>
          <w:rFonts w:hint="eastAsia"/>
        </w:rPr>
        <w:t>PI</w:t>
      </w:r>
      <w:r w:rsidR="00050B68" w:rsidRPr="00050B68">
        <w:rPr>
          <w:rFonts w:hint="eastAsia"/>
        </w:rPr>
        <w:t>拟合曲线趋势一致，且</w:t>
      </w:r>
      <w:r w:rsidR="00050B68" w:rsidRPr="00050B68">
        <w:rPr>
          <w:rFonts w:hint="eastAsia"/>
        </w:rPr>
        <w:t>PI</w:t>
      </w:r>
      <w:proofErr w:type="gramStart"/>
      <w:r w:rsidR="00050B68" w:rsidRPr="00050B68">
        <w:rPr>
          <w:rFonts w:hint="eastAsia"/>
        </w:rPr>
        <w:t>值明显</w:t>
      </w:r>
      <w:proofErr w:type="gramEnd"/>
      <w:r w:rsidR="00050B68" w:rsidRPr="00050B68">
        <w:rPr>
          <w:rFonts w:hint="eastAsia"/>
        </w:rPr>
        <w:t>高于</w:t>
      </w:r>
      <w:r w:rsidR="00050B68" w:rsidRPr="00050B68">
        <w:rPr>
          <w:rFonts w:hint="eastAsia"/>
        </w:rPr>
        <w:t>3</w:t>
      </w:r>
      <w:r w:rsidR="00050B68" w:rsidRPr="00050B68">
        <w:rPr>
          <w:rFonts w:hint="eastAsia"/>
        </w:rPr>
        <w:t>管。</w:t>
      </w:r>
    </w:p>
    <w:p w:rsidR="00940A64" w:rsidRDefault="00940A64" w:rsidP="004E4353">
      <w:pPr>
        <w:pStyle w:val="af2"/>
        <w:spacing w:line="240" w:lineRule="auto"/>
        <w:ind w:firstLine="480"/>
      </w:pPr>
      <w:r>
        <w:rPr>
          <w:rFonts w:hint="eastAsia"/>
          <w:noProof/>
        </w:rPr>
        <w:lastRenderedPageBreak/>
        <w:drawing>
          <wp:inline distT="0" distB="0" distL="0" distR="0">
            <wp:extent cx="4529667" cy="3753636"/>
            <wp:effectExtent l="0" t="0" r="4445" b="0"/>
            <wp:docPr id="4104" name="图片 4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4" name="软管模拟实验伪彩色图.png"/>
                    <pic:cNvPicPr/>
                  </pic:nvPicPr>
                  <pic:blipFill>
                    <a:blip r:embed="rId3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539402" cy="3761704"/>
                    </a:xfrm>
                    <a:prstGeom prst="rect">
                      <a:avLst/>
                    </a:prstGeom>
                  </pic:spPr>
                </pic:pic>
              </a:graphicData>
            </a:graphic>
          </wp:inline>
        </w:drawing>
      </w:r>
    </w:p>
    <w:p w:rsidR="004E4353" w:rsidRPr="004E4353" w:rsidRDefault="00940A64" w:rsidP="004E4353">
      <w:pPr>
        <w:pStyle w:val="af2"/>
        <w:ind w:firstLineChars="0" w:firstLine="0"/>
        <w:jc w:val="center"/>
      </w:pPr>
      <w:r>
        <w:rPr>
          <w:rFonts w:hint="eastAsia"/>
        </w:rPr>
        <w:t>图</w:t>
      </w:r>
      <w:r>
        <w:rPr>
          <w:rFonts w:hint="eastAsia"/>
        </w:rPr>
        <w:t xml:space="preserve">3.12 </w:t>
      </w:r>
      <w:r w:rsidR="004E4353" w:rsidRPr="004E4353">
        <w:rPr>
          <w:rFonts w:hint="eastAsia"/>
        </w:rPr>
        <w:t>软管实验伪彩色图及测量点</w:t>
      </w:r>
      <w:r w:rsidR="004E4353" w:rsidRPr="004E4353">
        <w:rPr>
          <w:rFonts w:hint="eastAsia"/>
        </w:rPr>
        <w:t>PI</w:t>
      </w:r>
      <w:r w:rsidR="004E4353" w:rsidRPr="004E4353">
        <w:rPr>
          <w:rFonts w:hint="eastAsia"/>
        </w:rPr>
        <w:t>值</w:t>
      </w:r>
    </w:p>
    <w:p w:rsidR="00940A64" w:rsidRDefault="004E4353" w:rsidP="004E4353">
      <w:pPr>
        <w:pStyle w:val="af2"/>
        <w:ind w:firstLineChars="0" w:firstLine="0"/>
        <w:jc w:val="center"/>
      </w:pPr>
      <w:r w:rsidRPr="004E4353">
        <w:t>Fig.4 Pseudo-color map of hose test and PI of interest points</w:t>
      </w:r>
    </w:p>
    <w:p w:rsidR="002549D6" w:rsidRDefault="002549D6" w:rsidP="002A43E7">
      <w:pPr>
        <w:pStyle w:val="af2"/>
        <w:ind w:firstLine="480"/>
      </w:pPr>
      <w:r>
        <w:rPr>
          <w:rFonts w:hint="eastAsia"/>
        </w:rPr>
        <w:t>实验结果表明随着管内液体流速的增大，激光散斑对比图的伪彩色显示呈现出由蓝色、黄色、橙色、红色的渐进变化，</w:t>
      </w:r>
      <w:r w:rsidR="00476864">
        <w:rPr>
          <w:rFonts w:hint="eastAsia"/>
        </w:rPr>
        <w:t>且颜色趋于蓝色时，液体流速越小，颜色趋于红色时，液体流速越大。在测量点位置，</w:t>
      </w:r>
      <w:r w:rsidR="00476864">
        <w:rPr>
          <w:rFonts w:hint="eastAsia"/>
        </w:rPr>
        <w:t>PI</w:t>
      </w:r>
      <w:r w:rsidR="00476864">
        <w:rPr>
          <w:rFonts w:hint="eastAsia"/>
        </w:rPr>
        <w:t>值曲线表示了液体流速与</w:t>
      </w:r>
      <w:r w:rsidR="00476864">
        <w:rPr>
          <w:rFonts w:hint="eastAsia"/>
        </w:rPr>
        <w:t>PI</w:t>
      </w:r>
      <w:r w:rsidR="00476864">
        <w:rPr>
          <w:rFonts w:hint="eastAsia"/>
        </w:rPr>
        <w:t>值的关系，流速越小时，</w:t>
      </w:r>
      <w:r w:rsidR="00476864">
        <w:rPr>
          <w:rFonts w:hint="eastAsia"/>
        </w:rPr>
        <w:t>PI</w:t>
      </w:r>
      <w:r w:rsidR="00476864">
        <w:rPr>
          <w:rFonts w:hint="eastAsia"/>
        </w:rPr>
        <w:t>值越小，反之，</w:t>
      </w:r>
      <w:r w:rsidR="00476864">
        <w:rPr>
          <w:rFonts w:hint="eastAsia"/>
        </w:rPr>
        <w:t>PI</w:t>
      </w:r>
      <w:r w:rsidR="00476864">
        <w:rPr>
          <w:rFonts w:hint="eastAsia"/>
        </w:rPr>
        <w:t>值越大。软管模拟实验证明了所搭建的激光散斑成像系统的可用性，校正了相机拍摄高度、</w:t>
      </w:r>
      <w:r w:rsidR="00476864">
        <w:rPr>
          <w:rFonts w:hint="eastAsia"/>
        </w:rPr>
        <w:t>CCD</w:t>
      </w:r>
      <w:r w:rsidR="00476864">
        <w:rPr>
          <w:rFonts w:hint="eastAsia"/>
        </w:rPr>
        <w:t>视角等一系列参数，验证了</w:t>
      </w:r>
      <w:r w:rsidR="00476864">
        <w:rPr>
          <w:rFonts w:hint="eastAsia"/>
        </w:rPr>
        <w:t>PI</w:t>
      </w:r>
      <w:r w:rsidR="00476864">
        <w:rPr>
          <w:rFonts w:hint="eastAsia"/>
        </w:rPr>
        <w:t>值与液体流速的关系，为后期中医理疗临床试验奠定了基础。</w:t>
      </w:r>
    </w:p>
    <w:p w:rsidR="00CF740E" w:rsidRPr="00C123E3" w:rsidRDefault="00CF740E" w:rsidP="000E05FB">
      <w:pPr>
        <w:pStyle w:val="ad"/>
        <w:spacing w:before="156"/>
      </w:pPr>
      <w:bookmarkStart w:id="91" w:name="_Toc492044852"/>
      <w:r w:rsidRPr="00C123E3">
        <w:rPr>
          <w:rFonts w:hint="eastAsia"/>
        </w:rPr>
        <w:t>3.4 本章小结</w:t>
      </w:r>
      <w:bookmarkEnd w:id="91"/>
    </w:p>
    <w:p w:rsidR="004F1910" w:rsidRDefault="00CF740E" w:rsidP="002A43E7">
      <w:pPr>
        <w:pStyle w:val="af2"/>
        <w:ind w:firstLine="480"/>
      </w:pPr>
      <w:r>
        <w:rPr>
          <w:rFonts w:hint="eastAsia"/>
        </w:rPr>
        <w:t>本章主要介绍了中医理疗效果检测系统的硬件设计、软件设计以及系统验证的模拟实验。硬件系统设计方面，重点介绍了部分硬件如激光器、</w:t>
      </w:r>
      <w:r>
        <w:rPr>
          <w:rFonts w:hint="eastAsia"/>
        </w:rPr>
        <w:t>CCD</w:t>
      </w:r>
      <w:r w:rsidR="00F9760C">
        <w:rPr>
          <w:rFonts w:hint="eastAsia"/>
        </w:rPr>
        <w:t>相机参数，比较了半导体激光器与氦氖激光器的</w:t>
      </w:r>
      <w:r w:rsidR="001B5E21">
        <w:rPr>
          <w:rFonts w:hint="eastAsia"/>
        </w:rPr>
        <w:t>优缺点，比较了不同激光照明方式的优缺点比较了</w:t>
      </w:r>
      <w:r w:rsidR="001B5E21">
        <w:rPr>
          <w:rFonts w:hint="eastAsia"/>
        </w:rPr>
        <w:t>C</w:t>
      </w:r>
      <w:r w:rsidR="001B5E21">
        <w:t>CD</w:t>
      </w:r>
      <w:r w:rsidR="001B5E21">
        <w:t>相机与</w:t>
      </w:r>
      <w:r w:rsidR="001B5E21">
        <w:rPr>
          <w:rFonts w:hint="eastAsia"/>
        </w:rPr>
        <w:t>C</w:t>
      </w:r>
      <w:r w:rsidR="001B5E21">
        <w:t>MOS</w:t>
      </w:r>
      <w:r w:rsidR="001B5E21">
        <w:t>相机的优缺点</w:t>
      </w:r>
      <w:r w:rsidR="00A02A27">
        <w:rPr>
          <w:rFonts w:hint="eastAsia"/>
        </w:rPr>
        <w:t>。</w:t>
      </w:r>
      <w:r w:rsidR="001B5E21">
        <w:rPr>
          <w:rFonts w:hint="eastAsia"/>
        </w:rPr>
        <w:t>根据本研究需要</w:t>
      </w:r>
      <w:r w:rsidR="00A02A27">
        <w:rPr>
          <w:rFonts w:hint="eastAsia"/>
        </w:rPr>
        <w:t>，选择了具有体积小、重量轻、低功率、对人体损害小、寿命长等诸多优点的半导体激光器作为本系统的光源</w:t>
      </w:r>
      <w:r w:rsidR="00F9760C">
        <w:rPr>
          <w:rFonts w:hint="eastAsia"/>
        </w:rPr>
        <w:t>；</w:t>
      </w:r>
      <w:r w:rsidR="00A02A27">
        <w:rPr>
          <w:rFonts w:hint="eastAsia"/>
        </w:rPr>
        <w:t>选择了制造技术更为成熟、感光度更优、分辨率更高的</w:t>
      </w:r>
      <w:r w:rsidR="00A02A27">
        <w:rPr>
          <w:rFonts w:hint="eastAsia"/>
        </w:rPr>
        <w:t>CCD</w:t>
      </w:r>
      <w:r w:rsidR="00A02A27">
        <w:rPr>
          <w:rFonts w:hint="eastAsia"/>
        </w:rPr>
        <w:t>工业相机作为本系统的图像采集设备</w:t>
      </w:r>
      <w:r w:rsidR="00243F4D">
        <w:rPr>
          <w:rFonts w:hint="eastAsia"/>
        </w:rPr>
        <w:t>。</w:t>
      </w:r>
      <w:r w:rsidR="00E64C0B">
        <w:rPr>
          <w:rFonts w:hint="eastAsia"/>
        </w:rPr>
        <w:t>图像采集程序主要基于</w:t>
      </w:r>
      <w:r w:rsidR="00E64C0B">
        <w:t>L</w:t>
      </w:r>
      <w:r w:rsidR="00E64C0B">
        <w:rPr>
          <w:rFonts w:hint="eastAsia"/>
        </w:rPr>
        <w:t>ab</w:t>
      </w:r>
      <w:r w:rsidR="00E64C0B">
        <w:t>VIEW</w:t>
      </w:r>
      <w:r w:rsidR="00E64C0B">
        <w:rPr>
          <w:rFonts w:hint="eastAsia"/>
        </w:rPr>
        <w:t>进行编写，图像处理程序基于</w:t>
      </w:r>
      <w:r w:rsidR="00E64C0B">
        <w:rPr>
          <w:rFonts w:hint="eastAsia"/>
        </w:rPr>
        <w:t>MATLAB</w:t>
      </w:r>
      <w:r w:rsidR="00E64C0B">
        <w:rPr>
          <w:rFonts w:hint="eastAsia"/>
        </w:rPr>
        <w:t>进行编写，最终将图像处理代码嵌入</w:t>
      </w:r>
      <w:r w:rsidR="00E64C0B">
        <w:rPr>
          <w:rFonts w:hint="eastAsia"/>
        </w:rPr>
        <w:t>Lab</w:t>
      </w:r>
      <w:r w:rsidR="00E64C0B">
        <w:t>VIEW</w:t>
      </w:r>
      <w:r w:rsidR="00E64C0B">
        <w:rPr>
          <w:rFonts w:hint="eastAsia"/>
        </w:rPr>
        <w:t>中形成完整的检测系统处理程序，该程序主要有原始图像显示、散斑对比图显示、散斑对比伪彩图显示、</w:t>
      </w:r>
      <w:r w:rsidR="00E64C0B">
        <w:rPr>
          <w:rFonts w:hint="eastAsia"/>
        </w:rPr>
        <w:t>PI</w:t>
      </w:r>
      <w:r w:rsidR="00E64C0B">
        <w:rPr>
          <w:rFonts w:hint="eastAsia"/>
        </w:rPr>
        <w:t>值曲线图等多个功能，可以在程序界面设置相机曝光</w:t>
      </w:r>
      <w:r w:rsidR="00E64C0B">
        <w:rPr>
          <w:rFonts w:hint="eastAsia"/>
        </w:rPr>
        <w:lastRenderedPageBreak/>
        <w:t>时间、采集间隔、采集数量等不同参数。</w:t>
      </w:r>
      <w:r w:rsidR="00F9760C">
        <w:rPr>
          <w:rFonts w:hint="eastAsia"/>
        </w:rPr>
        <w:t>模拟实验重点阐述了实验目的、实验系统构成、实验参数和实验数据</w:t>
      </w:r>
      <w:r w:rsidR="00243F4D">
        <w:rPr>
          <w:rFonts w:hint="eastAsia"/>
        </w:rPr>
        <w:t>。调节微型蠕动泵的流量输出模拟不同流速的血液，通过理疗效果检测系统的检测分析</w:t>
      </w:r>
      <w:r w:rsidR="00F9760C">
        <w:rPr>
          <w:rFonts w:hint="eastAsia"/>
        </w:rPr>
        <w:t>最终给出了低、中、高三</w:t>
      </w:r>
      <w:proofErr w:type="gramStart"/>
      <w:r w:rsidR="00F9760C">
        <w:rPr>
          <w:rFonts w:hint="eastAsia"/>
        </w:rPr>
        <w:t>个</w:t>
      </w:r>
      <w:proofErr w:type="gramEnd"/>
      <w:r w:rsidR="00F9760C">
        <w:rPr>
          <w:rFonts w:hint="eastAsia"/>
        </w:rPr>
        <w:t>速度的流速伪彩色图像及灌注指数与速度的曲线关系，通过模拟实验验证了系统的可用性以及系统参数的稳定性。</w:t>
      </w:r>
      <w:r w:rsidR="004F1910">
        <w:br w:type="page"/>
      </w:r>
    </w:p>
    <w:p w:rsidR="00220B54" w:rsidRPr="00220B54" w:rsidRDefault="004F1910" w:rsidP="000E05FB">
      <w:pPr>
        <w:pStyle w:val="ab"/>
        <w:spacing w:before="156"/>
      </w:pPr>
      <w:bookmarkStart w:id="92" w:name="_Toc492044853"/>
      <w:r w:rsidRPr="004F1910">
        <w:rPr>
          <w:rFonts w:hint="eastAsia"/>
        </w:rPr>
        <w:lastRenderedPageBreak/>
        <w:t>第四章</w:t>
      </w:r>
      <w:r>
        <w:rPr>
          <w:rFonts w:hint="eastAsia"/>
        </w:rPr>
        <w:t xml:space="preserve"> 抖动噪声消除</w:t>
      </w:r>
      <w:bookmarkStart w:id="93" w:name="_Toc483142151"/>
      <w:bookmarkStart w:id="94" w:name="_Toc483472112"/>
      <w:bookmarkEnd w:id="92"/>
    </w:p>
    <w:p w:rsidR="00D10BB2" w:rsidRDefault="00C123E3" w:rsidP="00F12F1E">
      <w:pPr>
        <w:pStyle w:val="ad"/>
        <w:spacing w:before="156"/>
      </w:pPr>
      <w:bookmarkStart w:id="95" w:name="_Toc492044854"/>
      <w:bookmarkEnd w:id="93"/>
      <w:bookmarkEnd w:id="94"/>
      <w:r w:rsidRPr="00C123E3">
        <w:rPr>
          <w:rFonts w:hint="eastAsia"/>
        </w:rPr>
        <w:t>4.1 引言</w:t>
      </w:r>
      <w:bookmarkEnd w:id="95"/>
    </w:p>
    <w:p w:rsidR="000509AE" w:rsidRDefault="00EB2333" w:rsidP="002A43E7">
      <w:pPr>
        <w:pStyle w:val="af2"/>
        <w:ind w:firstLine="480"/>
      </w:pPr>
      <w:r>
        <w:rPr>
          <w:rFonts w:hint="eastAsia"/>
        </w:rPr>
        <w:t>在数据处理方面，激光散斑对比成像实验使用</w:t>
      </w:r>
      <w:r>
        <w:rPr>
          <w:rFonts w:hint="eastAsia"/>
        </w:rPr>
        <w:t>CCD</w:t>
      </w:r>
      <w:r>
        <w:rPr>
          <w:rFonts w:hint="eastAsia"/>
        </w:rPr>
        <w:t>相机记录每一帧原始散斑图像，再使用空间对比算法对其中的一帧图像进行计算分析，得出一张损失了空间分辨率的散斑图像</w:t>
      </w:r>
      <w:r w:rsidR="000509AE">
        <w:rPr>
          <w:rFonts w:hint="eastAsia"/>
        </w:rPr>
        <w:t>。同样的，也可以采集一段时间内的多帧图像，使用时间对比算法对这一组图像进行计算分析，得出一张损失了时间分辨率的散斑图像。</w:t>
      </w:r>
    </w:p>
    <w:p w:rsidR="000509AE" w:rsidRDefault="000509AE" w:rsidP="002A43E7">
      <w:pPr>
        <w:pStyle w:val="af2"/>
        <w:ind w:firstLine="480"/>
      </w:pPr>
      <w:r>
        <w:rPr>
          <w:rFonts w:hint="eastAsia"/>
        </w:rPr>
        <w:t>在实验环境和硬件设备方面，激光散斑成像系统对震动非常敏感，实验室中通常使用光学平台来减少震动带来的影响。而在实际理疗</w:t>
      </w:r>
      <w:r w:rsidR="004F1910" w:rsidRPr="004F1910">
        <w:rPr>
          <w:rFonts w:hint="eastAsia"/>
        </w:rPr>
        <w:t>中</w:t>
      </w:r>
      <w:r>
        <w:rPr>
          <w:rFonts w:hint="eastAsia"/>
        </w:rPr>
        <w:t>，</w:t>
      </w:r>
      <w:r w:rsidR="004F1910" w:rsidRPr="004F1910">
        <w:rPr>
          <w:rFonts w:hint="eastAsia"/>
        </w:rPr>
        <w:t>志愿者的呼吸不均匀、心跳缓急不同以及理疗刺激等因素会引发肌体抖动，此外，长时间保持姿势的稳定也会导致肌肉僵硬而产生轻微位移，这些抖动噪声将改变散斑的统计特性，从而</w:t>
      </w:r>
      <w:r>
        <w:rPr>
          <w:rFonts w:hint="eastAsia"/>
        </w:rPr>
        <w:t>使得对比度数据的误差加大，并进一步影响血流速度估计和统计特性分析</w:t>
      </w:r>
      <w:r w:rsidRPr="001279CF">
        <w:rPr>
          <w:rFonts w:hint="eastAsia"/>
          <w:highlight w:val="yellow"/>
          <w:vertAlign w:val="superscript"/>
        </w:rPr>
        <w:t>[4</w:t>
      </w:r>
      <w:r w:rsidR="001279CF" w:rsidRPr="001279CF">
        <w:rPr>
          <w:highlight w:val="yellow"/>
          <w:vertAlign w:val="superscript"/>
        </w:rPr>
        <w:t>5</w:t>
      </w:r>
      <w:r w:rsidRPr="001279CF">
        <w:rPr>
          <w:rFonts w:hint="eastAsia"/>
          <w:highlight w:val="yellow"/>
          <w:vertAlign w:val="superscript"/>
        </w:rPr>
        <w:t>]</w:t>
      </w:r>
      <w:r w:rsidR="004F1910" w:rsidRPr="004F1910">
        <w:rPr>
          <w:rFonts w:hint="eastAsia"/>
        </w:rPr>
        <w:t>。</w:t>
      </w:r>
    </w:p>
    <w:p w:rsidR="004F1910" w:rsidRDefault="000509AE" w:rsidP="002A43E7">
      <w:pPr>
        <w:pStyle w:val="af2"/>
        <w:ind w:firstLine="480"/>
      </w:pPr>
      <w:r>
        <w:rPr>
          <w:rFonts w:hint="eastAsia"/>
        </w:rPr>
        <w:t>针对上述问题，本研究中</w:t>
      </w:r>
      <w:r w:rsidR="004F1910" w:rsidRPr="004F1910">
        <w:rPr>
          <w:rFonts w:hint="eastAsia"/>
        </w:rPr>
        <w:t>采用了</w:t>
      </w:r>
      <w:r w:rsidR="006D2E70">
        <w:rPr>
          <w:rFonts w:hint="eastAsia"/>
        </w:rPr>
        <w:t>二维集合</w:t>
      </w:r>
      <w:r w:rsidR="007503B3">
        <w:rPr>
          <w:rFonts w:hint="eastAsia"/>
        </w:rPr>
        <w:t>经验模态分解</w:t>
      </w:r>
      <w:r w:rsidR="007503B3" w:rsidRPr="007503B3">
        <w:rPr>
          <w:rFonts w:hint="eastAsia"/>
        </w:rPr>
        <w:t>（</w:t>
      </w:r>
      <w:r w:rsidR="007503B3">
        <w:rPr>
          <w:rFonts w:hint="eastAsia"/>
        </w:rPr>
        <w:t>B</w:t>
      </w:r>
      <w:r w:rsidR="007503B3" w:rsidRPr="007503B3">
        <w:rPr>
          <w:rFonts w:hint="eastAsia"/>
        </w:rPr>
        <w:t>i-Dimensional Ensemble Empirical Mode Decomposition, BEEMD</w:t>
      </w:r>
      <w:r w:rsidR="007503B3" w:rsidRPr="007503B3">
        <w:rPr>
          <w:rFonts w:hint="eastAsia"/>
        </w:rPr>
        <w:t>）</w:t>
      </w:r>
      <w:r w:rsidR="007503B3">
        <w:rPr>
          <w:rFonts w:hint="eastAsia"/>
        </w:rPr>
        <w:t>算法和新的自动配准技术（包括卷积核、</w:t>
      </w:r>
      <w:r w:rsidR="004F1910" w:rsidRPr="004F1910">
        <w:rPr>
          <w:rFonts w:hint="eastAsia"/>
        </w:rPr>
        <w:t>归一化的相关度量和三次</w:t>
      </w:r>
      <w:r w:rsidR="004F1910" w:rsidRPr="004F1910">
        <w:rPr>
          <w:rFonts w:hint="eastAsia"/>
        </w:rPr>
        <w:t>B</w:t>
      </w:r>
      <w:r w:rsidR="004F1910" w:rsidRPr="004F1910">
        <w:rPr>
          <w:rFonts w:hint="eastAsia"/>
        </w:rPr>
        <w:t>样条插值</w:t>
      </w:r>
      <w:r w:rsidR="007503B3">
        <w:rPr>
          <w:rFonts w:hint="eastAsia"/>
        </w:rPr>
        <w:t>）</w:t>
      </w:r>
      <w:r w:rsidR="009E1579">
        <w:rPr>
          <w:rFonts w:hint="eastAsia"/>
        </w:rPr>
        <w:t>来</w:t>
      </w:r>
      <w:r w:rsidR="004F1910" w:rsidRPr="004F1910">
        <w:rPr>
          <w:rFonts w:hint="eastAsia"/>
        </w:rPr>
        <w:t>实现原始散斑图像的精确配准，进而消除手臂抖动带来的影响。</w:t>
      </w:r>
    </w:p>
    <w:p w:rsidR="00EB2333" w:rsidRPr="00EB2333" w:rsidRDefault="00EB2333" w:rsidP="000E05FB">
      <w:pPr>
        <w:pStyle w:val="ad"/>
        <w:spacing w:before="156"/>
      </w:pPr>
      <w:bookmarkStart w:id="96" w:name="_Toc492044855"/>
      <w:r w:rsidRPr="004F1910">
        <w:rPr>
          <w:rFonts w:hint="eastAsia"/>
        </w:rPr>
        <w:t>4.</w:t>
      </w:r>
      <w:r w:rsidR="00243F4D">
        <w:t>2</w:t>
      </w:r>
      <w:proofErr w:type="gramStart"/>
      <w:r w:rsidR="009E1579">
        <w:rPr>
          <w:rFonts w:hint="eastAsia"/>
        </w:rPr>
        <w:t>二</w:t>
      </w:r>
      <w:proofErr w:type="gramEnd"/>
      <w:r w:rsidR="009E1579">
        <w:rPr>
          <w:rFonts w:hint="eastAsia"/>
        </w:rPr>
        <w:t>维集合经验模态分解</w:t>
      </w:r>
      <w:bookmarkEnd w:id="96"/>
    </w:p>
    <w:p w:rsidR="00D10BB2" w:rsidRDefault="009E1579" w:rsidP="00F12F1E">
      <w:pPr>
        <w:pStyle w:val="af"/>
        <w:spacing w:before="156"/>
      </w:pPr>
      <w:bookmarkStart w:id="97" w:name="_Toc492044856"/>
      <w:r>
        <w:rPr>
          <w:rFonts w:hint="eastAsia"/>
        </w:rPr>
        <w:t>4.</w:t>
      </w:r>
      <w:r w:rsidR="00243F4D">
        <w:t>2</w:t>
      </w:r>
      <w:r>
        <w:rPr>
          <w:rFonts w:hint="eastAsia"/>
        </w:rPr>
        <w:t>.1 经验模态分解</w:t>
      </w:r>
      <w:bookmarkEnd w:id="97"/>
    </w:p>
    <w:p w:rsidR="009E1579" w:rsidRPr="002A43E7" w:rsidRDefault="009E1579" w:rsidP="002A43E7">
      <w:pPr>
        <w:pStyle w:val="af2"/>
        <w:ind w:firstLine="480"/>
      </w:pPr>
      <w:r w:rsidRPr="002A43E7">
        <w:rPr>
          <w:rFonts w:hint="eastAsia"/>
        </w:rPr>
        <w:t>经验模态分解</w:t>
      </w:r>
      <w:r w:rsidRPr="002A43E7">
        <w:rPr>
          <w:rFonts w:hint="eastAsia"/>
        </w:rPr>
        <w:t>(Empirical Mode Decomposition, EMD)</w:t>
      </w:r>
      <w:r w:rsidRPr="002A43E7">
        <w:rPr>
          <w:rFonts w:hint="eastAsia"/>
        </w:rPr>
        <w:t>方法是</w:t>
      </w:r>
      <w:r w:rsidR="00B33F09" w:rsidRPr="002A43E7">
        <w:rPr>
          <w:rFonts w:hint="eastAsia"/>
        </w:rPr>
        <w:t>黄锷（</w:t>
      </w:r>
      <w:r w:rsidR="00B33F09" w:rsidRPr="002A43E7">
        <w:rPr>
          <w:rFonts w:hint="eastAsia"/>
        </w:rPr>
        <w:t>N. E. Huang</w:t>
      </w:r>
      <w:r w:rsidR="00B33F09" w:rsidRPr="002A43E7">
        <w:rPr>
          <w:rFonts w:hint="eastAsia"/>
        </w:rPr>
        <w:t>）在美国国家宇航局与其他人于</w:t>
      </w:r>
      <w:r w:rsidR="00B33F09" w:rsidRPr="002A43E7">
        <w:rPr>
          <w:rFonts w:hint="eastAsia"/>
        </w:rPr>
        <w:t>1998</w:t>
      </w:r>
      <w:r w:rsidR="00B33F09" w:rsidRPr="002A43E7">
        <w:rPr>
          <w:rFonts w:hint="eastAsia"/>
        </w:rPr>
        <w:t>年创造性地提出的</w:t>
      </w:r>
      <w:r w:rsidRPr="002A43E7">
        <w:rPr>
          <w:rFonts w:hint="eastAsia"/>
        </w:rPr>
        <w:t>以</w:t>
      </w:r>
      <w:r w:rsidR="00B33F09" w:rsidRPr="002A43E7">
        <w:rPr>
          <w:rFonts w:hint="eastAsia"/>
        </w:rPr>
        <w:t>一种</w:t>
      </w:r>
      <w:r w:rsidRPr="002A43E7">
        <w:rPr>
          <w:rFonts w:hint="eastAsia"/>
        </w:rPr>
        <w:t>傅里叶变换为基础的线性和稳态频谱分析</w:t>
      </w:r>
      <w:r w:rsidR="00B33F09" w:rsidRPr="002A43E7">
        <w:rPr>
          <w:rFonts w:hint="eastAsia"/>
        </w:rPr>
        <w:t>方法</w:t>
      </w:r>
      <w:r w:rsidR="00BA56F3" w:rsidRPr="002A43E7">
        <w:rPr>
          <w:rFonts w:hint="eastAsia"/>
          <w:highlight w:val="yellow"/>
        </w:rPr>
        <w:t>[4</w:t>
      </w:r>
      <w:r w:rsidR="001279CF" w:rsidRPr="002A43E7">
        <w:rPr>
          <w:highlight w:val="yellow"/>
        </w:rPr>
        <w:t>6</w:t>
      </w:r>
      <w:r w:rsidR="00BA56F3" w:rsidRPr="002A43E7">
        <w:rPr>
          <w:rFonts w:hint="eastAsia"/>
          <w:highlight w:val="yellow"/>
        </w:rPr>
        <w:t>]</w:t>
      </w:r>
      <w:r w:rsidR="00B33F09" w:rsidRPr="002A43E7">
        <w:rPr>
          <w:rFonts w:hint="eastAsia"/>
        </w:rPr>
        <w:t>。传统的傅里叶变换与小波分解法是基于先验性的谐波基函数和</w:t>
      </w:r>
      <w:proofErr w:type="gramStart"/>
      <w:r w:rsidR="00B33F09" w:rsidRPr="002A43E7">
        <w:rPr>
          <w:rFonts w:hint="eastAsia"/>
        </w:rPr>
        <w:t>小波基函数</w:t>
      </w:r>
      <w:proofErr w:type="gramEnd"/>
      <w:r w:rsidR="00B33F09" w:rsidRPr="002A43E7">
        <w:rPr>
          <w:rFonts w:hint="eastAsia"/>
        </w:rPr>
        <w:t>，而</w:t>
      </w:r>
      <w:r w:rsidR="00B33F09" w:rsidRPr="002A43E7">
        <w:rPr>
          <w:rFonts w:hint="eastAsia"/>
        </w:rPr>
        <w:t>EMD</w:t>
      </w:r>
      <w:r w:rsidR="00B33F09" w:rsidRPr="002A43E7">
        <w:rPr>
          <w:rFonts w:hint="eastAsia"/>
        </w:rPr>
        <w:t>方法是</w:t>
      </w:r>
      <w:r w:rsidRPr="002A43E7">
        <w:rPr>
          <w:rFonts w:hint="eastAsia"/>
        </w:rPr>
        <w:t>依据数据自身的时间尺度特征来进行信号分解，无需预先设定</w:t>
      </w:r>
      <w:proofErr w:type="gramStart"/>
      <w:r w:rsidRPr="002A43E7">
        <w:rPr>
          <w:rFonts w:hint="eastAsia"/>
        </w:rPr>
        <w:t>任何基</w:t>
      </w:r>
      <w:proofErr w:type="gramEnd"/>
      <w:r w:rsidRPr="002A43E7">
        <w:rPr>
          <w:rFonts w:hint="eastAsia"/>
        </w:rPr>
        <w:t>函数</w:t>
      </w:r>
      <w:r w:rsidR="00B33F09" w:rsidRPr="002A43E7">
        <w:rPr>
          <w:rFonts w:hint="eastAsia"/>
        </w:rPr>
        <w:t>，这两者有本质性的差别。因此，</w:t>
      </w:r>
      <w:r w:rsidR="00B33F09" w:rsidRPr="002A43E7">
        <w:rPr>
          <w:rFonts w:hint="eastAsia"/>
        </w:rPr>
        <w:t>EMD</w:t>
      </w:r>
      <w:r w:rsidR="00B33F09" w:rsidRPr="002A43E7">
        <w:rPr>
          <w:rFonts w:hint="eastAsia"/>
        </w:rPr>
        <w:t>方法在理论研究中可以应用于任何类型的分解计算，特别在非平稳和非线性数据上具有明显的优势，具有较高的输出信噪比。自</w:t>
      </w:r>
      <w:r w:rsidR="00B33F09" w:rsidRPr="002A43E7">
        <w:rPr>
          <w:rFonts w:hint="eastAsia"/>
        </w:rPr>
        <w:t>EMD</w:t>
      </w:r>
      <w:r w:rsidR="00B33F09" w:rsidRPr="002A43E7">
        <w:rPr>
          <w:rFonts w:hint="eastAsia"/>
        </w:rPr>
        <w:t>方法被提出以来已在各类工程中广泛应用，例如大气监测、天体测量、地震波记录、机械故障诊断等等。</w:t>
      </w:r>
    </w:p>
    <w:p w:rsidR="00BA56F3" w:rsidRPr="002A43E7" w:rsidRDefault="00BA56F3" w:rsidP="002A43E7">
      <w:pPr>
        <w:pStyle w:val="af2"/>
        <w:ind w:firstLine="480"/>
      </w:pPr>
      <w:r w:rsidRPr="002A43E7">
        <w:rPr>
          <w:rFonts w:hint="eastAsia"/>
        </w:rPr>
        <w:t>EMD</w:t>
      </w:r>
      <w:r w:rsidRPr="002A43E7">
        <w:rPr>
          <w:rFonts w:hint="eastAsia"/>
        </w:rPr>
        <w:t>分解数据信号的目的是获得本征模函数</w:t>
      </w:r>
      <w:r w:rsidRPr="002A43E7">
        <w:rPr>
          <w:rFonts w:hint="eastAsia"/>
        </w:rPr>
        <w:t>(</w:t>
      </w:r>
      <w:r w:rsidRPr="002A43E7">
        <w:t>Intrinsic Mode Function, IMF</w:t>
      </w:r>
      <w:r w:rsidRPr="002A43E7">
        <w:rPr>
          <w:rFonts w:hint="eastAsia"/>
        </w:rPr>
        <w:t>)</w:t>
      </w:r>
      <w:r w:rsidRPr="002A43E7">
        <w:rPr>
          <w:rFonts w:hint="eastAsia"/>
        </w:rPr>
        <w:t>。从物理角度出发，如果时间频率有意义，那么函数必须是对称的</w:t>
      </w:r>
      <w:r w:rsidR="007640CC" w:rsidRPr="002A43E7">
        <w:rPr>
          <w:rFonts w:hint="eastAsia"/>
        </w:rPr>
        <w:t>且局部均值为零，同时，该函数的零点和极值点数目相等。黄锷（</w:t>
      </w:r>
      <w:r w:rsidR="007640CC" w:rsidRPr="002A43E7">
        <w:rPr>
          <w:rFonts w:hint="eastAsia"/>
        </w:rPr>
        <w:t>N. E. Huang</w:t>
      </w:r>
      <w:r w:rsidR="007640CC" w:rsidRPr="002A43E7">
        <w:rPr>
          <w:rFonts w:hint="eastAsia"/>
        </w:rPr>
        <w:t>）等人正是在此基础上提出了本征模函数这一概念。他们认为，本征模函数在任意一点的频率都是有意义的，任何信号都是由若干个本征模函数组成的，当本征模函数间有重叠时便形成了复合信号。</w:t>
      </w:r>
      <w:r w:rsidR="007640CC" w:rsidRPr="002A43E7">
        <w:rPr>
          <w:rFonts w:hint="eastAsia"/>
        </w:rPr>
        <w:t>EMD</w:t>
      </w:r>
      <w:r w:rsidR="007640CC" w:rsidRPr="002A43E7">
        <w:rPr>
          <w:rFonts w:hint="eastAsia"/>
        </w:rPr>
        <w:t>方法获取到本征模函数之后再对各个本征模函数进行希</w:t>
      </w:r>
      <w:r w:rsidR="007640CC" w:rsidRPr="002A43E7">
        <w:rPr>
          <w:rFonts w:hint="eastAsia"/>
        </w:rPr>
        <w:lastRenderedPageBreak/>
        <w:t>尔伯特变换得到希尔伯特频谱。</w:t>
      </w:r>
    </w:p>
    <w:p w:rsidR="007640CC" w:rsidRDefault="007640CC" w:rsidP="002A43E7">
      <w:pPr>
        <w:pStyle w:val="af2"/>
        <w:ind w:firstLine="480"/>
      </w:pPr>
      <w:r>
        <w:rPr>
          <w:rFonts w:hint="eastAsia"/>
        </w:rPr>
        <w:t>本征模函数需要满足一下两个条件：</w:t>
      </w:r>
    </w:p>
    <w:p w:rsidR="004E4353" w:rsidRDefault="007640CC" w:rsidP="004E4353">
      <w:pPr>
        <w:pStyle w:val="af2"/>
        <w:numPr>
          <w:ilvl w:val="0"/>
          <w:numId w:val="10"/>
        </w:numPr>
        <w:ind w:firstLineChars="0"/>
        <w:rPr>
          <w:rFonts w:asciiTheme="majorEastAsia" w:eastAsiaTheme="majorEastAsia" w:hAnsiTheme="majorEastAsia"/>
        </w:rPr>
      </w:pPr>
      <w:r w:rsidRPr="007640CC">
        <w:rPr>
          <w:rFonts w:asciiTheme="majorEastAsia" w:eastAsiaTheme="majorEastAsia" w:hAnsiTheme="majorEastAsia" w:hint="eastAsia"/>
        </w:rPr>
        <w:t>在整个时间区间内，函数的局部零点数目等于局部极值点数目，或者</w:t>
      </w:r>
      <w:proofErr w:type="gramStart"/>
      <w:r w:rsidRPr="007640CC">
        <w:rPr>
          <w:rFonts w:asciiTheme="majorEastAsia" w:eastAsiaTheme="majorEastAsia" w:hAnsiTheme="majorEastAsia" w:hint="eastAsia"/>
        </w:rPr>
        <w:t>最多差</w:t>
      </w:r>
      <w:proofErr w:type="gramEnd"/>
      <w:r w:rsidRPr="007640CC">
        <w:rPr>
          <w:rFonts w:asciiTheme="majorEastAsia" w:eastAsiaTheme="majorEastAsia" w:hAnsiTheme="majorEastAsia" w:hint="eastAsia"/>
        </w:rPr>
        <w:t>一个；</w:t>
      </w:r>
    </w:p>
    <w:p w:rsidR="007640CC" w:rsidRPr="004E4353" w:rsidRDefault="007640CC" w:rsidP="004E4353">
      <w:pPr>
        <w:pStyle w:val="af2"/>
        <w:numPr>
          <w:ilvl w:val="0"/>
          <w:numId w:val="10"/>
        </w:numPr>
        <w:ind w:firstLineChars="0"/>
        <w:rPr>
          <w:rFonts w:asciiTheme="majorEastAsia" w:eastAsiaTheme="majorEastAsia" w:hAnsiTheme="majorEastAsia"/>
        </w:rPr>
      </w:pPr>
      <w:r w:rsidRPr="004E4353">
        <w:rPr>
          <w:rFonts w:asciiTheme="majorEastAsia" w:eastAsiaTheme="majorEastAsia" w:hAnsiTheme="majorEastAsia" w:hint="eastAsia"/>
        </w:rPr>
        <w:t>在</w:t>
      </w:r>
      <w:proofErr w:type="gramStart"/>
      <w:r w:rsidRPr="004E4353">
        <w:rPr>
          <w:rFonts w:asciiTheme="majorEastAsia" w:eastAsiaTheme="majorEastAsia" w:hAnsiTheme="majorEastAsia" w:hint="eastAsia"/>
        </w:rPr>
        <w:t>任意时</w:t>
      </w:r>
      <w:proofErr w:type="gramEnd"/>
      <w:r w:rsidRPr="004E4353">
        <w:rPr>
          <w:rFonts w:asciiTheme="majorEastAsia" w:eastAsiaTheme="majorEastAsia" w:hAnsiTheme="majorEastAsia" w:hint="eastAsia"/>
        </w:rPr>
        <w:t>刻点，局部最大值上包络线与局部最小值下包络线的平均值为零。</w:t>
      </w:r>
    </w:p>
    <w:p w:rsidR="00220B54" w:rsidRDefault="00220B54" w:rsidP="008B1A87">
      <w:pPr>
        <w:pStyle w:val="af2"/>
        <w:ind w:firstLine="480"/>
      </w:pPr>
      <w:r w:rsidRPr="00220B54">
        <w:rPr>
          <w:rFonts w:hint="eastAsia"/>
        </w:rPr>
        <w:t>条件</w:t>
      </w:r>
      <w:r w:rsidR="00AD48DB">
        <w:rPr>
          <w:rFonts w:hint="eastAsia"/>
        </w:rPr>
        <w:t>（</w:t>
      </w:r>
      <w:r w:rsidR="003A684B">
        <w:rPr>
          <w:rFonts w:hint="eastAsia"/>
        </w:rPr>
        <w:t>1</w:t>
      </w:r>
      <w:r w:rsidR="00AD48DB">
        <w:rPr>
          <w:rFonts w:hint="eastAsia"/>
        </w:rPr>
        <w:t>）</w:t>
      </w:r>
      <w:r w:rsidR="003A684B">
        <w:rPr>
          <w:rFonts w:hint="eastAsia"/>
        </w:rPr>
        <w:t>与传统平稳高斯信号的窄带要求相类似。但条件（</w:t>
      </w:r>
      <w:r w:rsidR="003A684B">
        <w:rPr>
          <w:rFonts w:hint="eastAsia"/>
        </w:rPr>
        <w:t>2</w:t>
      </w:r>
      <w:r w:rsidR="003A684B">
        <w:rPr>
          <w:rFonts w:hint="eastAsia"/>
        </w:rPr>
        <w:t>）</w:t>
      </w:r>
      <w:r>
        <w:rPr>
          <w:rFonts w:hint="eastAsia"/>
        </w:rPr>
        <w:t>则</w:t>
      </w:r>
      <w:r w:rsidRPr="00220B54">
        <w:rPr>
          <w:rFonts w:hint="eastAsia"/>
        </w:rPr>
        <w:t>是一个新的概念，它把经典的全局性要求修改为局部性要求，使瞬时频率不再受不对称波形所形成的不必要的波动所影响。实际上，这个条件应为“数据的局部均值是零”。但是对于非平稳数据来说，计算局部均值涉及到“局部时间尺度”的概念，而这是很难定义的。因此，</w:t>
      </w:r>
      <w:r w:rsidR="003A684B">
        <w:rPr>
          <w:rFonts w:hint="eastAsia"/>
        </w:rPr>
        <w:t>条件（）</w:t>
      </w:r>
      <w:r>
        <w:rPr>
          <w:rFonts w:hint="eastAsia"/>
        </w:rPr>
        <w:t>中</w:t>
      </w:r>
      <w:r w:rsidRPr="00220B54">
        <w:rPr>
          <w:rFonts w:hint="eastAsia"/>
        </w:rPr>
        <w:t>使用了局部极大值包络和局部极小值包络的平均为零来代替，使信号的波形局部对称。在一般情况下，使用这种代替，瞬时频率还是符合所研究系统的物理意义。本征模函数表征了数据的内在的振动模式。由本征模函数的定义可知，由过零点所定义的本征模函数的每一个振动周期，只有一个振动模式，没有其他复杂的奇波；一个本征模函数没有约束为是一个窄带信号，并且可以是频率和幅值的调制，还可以是非稳态的；单由频率或单由幅值调制的信号也可成为本征模函数。</w:t>
      </w:r>
    </w:p>
    <w:p w:rsidR="004E4353" w:rsidRDefault="00143BB8" w:rsidP="004E4353">
      <w:pPr>
        <w:pStyle w:val="af2"/>
        <w:ind w:firstLine="480"/>
      </w:pPr>
      <w:r>
        <w:rPr>
          <w:rFonts w:hint="eastAsia"/>
        </w:rPr>
        <w:t>对于一个离散信号</w:t>
      </w:r>
      <m:oMath>
        <m:r>
          <m:rPr>
            <m:sty m:val="p"/>
          </m:rPr>
          <w:rPr>
            <w:rFonts w:ascii="Cambria Math" w:hAnsi="Cambria Math"/>
          </w:rPr>
          <m:t>x[n]</m:t>
        </m:r>
      </m:oMath>
      <w:r>
        <w:rPr>
          <w:rFonts w:hint="eastAsia"/>
        </w:rPr>
        <w:t>,</w:t>
      </w:r>
      <w:r>
        <w:rPr>
          <w:rFonts w:hint="eastAsia"/>
        </w:rPr>
        <w:t>其</w:t>
      </w:r>
      <w:r>
        <w:rPr>
          <w:rFonts w:hint="eastAsia"/>
        </w:rPr>
        <w:t>EMD</w:t>
      </w:r>
      <w:r>
        <w:rPr>
          <w:rFonts w:hint="eastAsia"/>
        </w:rPr>
        <w:t>算法如下：</w:t>
      </w:r>
    </w:p>
    <w:p w:rsidR="004E4353" w:rsidRDefault="00143BB8" w:rsidP="004E4353">
      <w:pPr>
        <w:pStyle w:val="af2"/>
        <w:numPr>
          <w:ilvl w:val="0"/>
          <w:numId w:val="17"/>
        </w:numPr>
        <w:ind w:firstLineChars="0"/>
      </w:pPr>
      <w:r>
        <w:rPr>
          <w:rFonts w:hint="eastAsia"/>
        </w:rPr>
        <w:t>确定信号</w:t>
      </w:r>
      <m:oMath>
        <m:r>
          <m:rPr>
            <m:sty m:val="p"/>
          </m:rPr>
          <w:rPr>
            <w:rFonts w:ascii="Cambria Math" w:hAnsi="Cambria Math"/>
          </w:rPr>
          <m:t>x[n]</m:t>
        </m:r>
      </m:oMath>
      <w:r>
        <w:rPr>
          <w:rFonts w:hint="eastAsia"/>
        </w:rPr>
        <w:t>的所有极值点；</w:t>
      </w:r>
    </w:p>
    <w:p w:rsidR="004E4353" w:rsidRDefault="00143BB8" w:rsidP="004E4353">
      <w:pPr>
        <w:pStyle w:val="af2"/>
        <w:numPr>
          <w:ilvl w:val="0"/>
          <w:numId w:val="17"/>
        </w:numPr>
        <w:ind w:firstLineChars="0"/>
      </w:pPr>
      <w:r>
        <w:rPr>
          <w:rFonts w:hint="eastAsia"/>
        </w:rPr>
        <w:t>极小值和极大值包络分别用</w:t>
      </w:r>
      <m:oMath>
        <m:sSub>
          <m:sSubPr>
            <m:ctrlPr>
              <w:rPr>
                <w:rFonts w:ascii="Cambria Math" w:hAnsi="Cambria Math"/>
              </w:rPr>
            </m:ctrlPr>
          </m:sSubPr>
          <m:e>
            <m:r>
              <w:rPr>
                <w:rFonts w:ascii="Cambria Math" w:hAnsi="Cambria Math"/>
              </w:rPr>
              <m:t>e</m:t>
            </m:r>
          </m:e>
          <m:sub>
            <m:r>
              <w:rPr>
                <w:rFonts w:ascii="Cambria Math" w:hAnsi="Cambria Math"/>
              </w:rPr>
              <m:t>min</m:t>
            </m:r>
          </m:sub>
        </m:sSub>
        <m:r>
          <m:rPr>
            <m:sty m:val="p"/>
          </m:rPr>
          <w:rPr>
            <w:rFonts w:ascii="Cambria Math" w:hAnsi="Cambria Math"/>
          </w:rPr>
          <m:t>[n]</m:t>
        </m:r>
      </m:oMath>
      <w:r>
        <w:rPr>
          <w:rFonts w:hint="eastAsia"/>
        </w:rPr>
        <w:t>和</w:t>
      </w:r>
      <m:oMath>
        <m:sSub>
          <m:sSubPr>
            <m:ctrlPr>
              <w:rPr>
                <w:rFonts w:ascii="Cambria Math" w:hAnsi="Cambria Math"/>
              </w:rPr>
            </m:ctrlPr>
          </m:sSubPr>
          <m:e>
            <m:r>
              <w:rPr>
                <w:rFonts w:ascii="Cambria Math" w:hAnsi="Cambria Math"/>
              </w:rPr>
              <m:t>e</m:t>
            </m:r>
          </m:e>
          <m:sub>
            <m:r>
              <w:rPr>
                <w:rFonts w:ascii="Cambria Math" w:hAnsi="Cambria Math"/>
              </w:rPr>
              <m:t>m</m:t>
            </m:r>
            <m:r>
              <w:rPr>
                <w:rFonts w:ascii="Cambria Math" w:hAnsi="Cambria Math" w:hint="eastAsia"/>
              </w:rPr>
              <m:t>ax</m:t>
            </m:r>
          </m:sub>
        </m:sSub>
        <m:r>
          <m:rPr>
            <m:sty m:val="p"/>
          </m:rPr>
          <w:rPr>
            <w:rFonts w:ascii="Cambria Math" w:hAnsi="Cambria Math"/>
          </w:rPr>
          <m:t>[n]</m:t>
        </m:r>
      </m:oMath>
      <w:r>
        <w:rPr>
          <w:rFonts w:hint="eastAsia"/>
        </w:rPr>
        <w:t>表示；</w:t>
      </w:r>
    </w:p>
    <w:p w:rsidR="004E4353" w:rsidRDefault="00143BB8" w:rsidP="004E4353">
      <w:pPr>
        <w:pStyle w:val="af2"/>
        <w:numPr>
          <w:ilvl w:val="0"/>
          <w:numId w:val="17"/>
        </w:numPr>
        <w:ind w:firstLineChars="0"/>
      </w:pPr>
      <w:r>
        <w:rPr>
          <w:rFonts w:hint="eastAsia"/>
        </w:rPr>
        <w:t>计算均值</w:t>
      </w:r>
      <m:oMath>
        <m:r>
          <m:rPr>
            <m:sty m:val="p"/>
          </m:rPr>
          <w:rPr>
            <w:rFonts w:ascii="Cambria Math" w:hAnsi="Cambria Math" w:hint="eastAsia"/>
          </w:rPr>
          <m:t>m[</m:t>
        </m:r>
        <m:r>
          <m:rPr>
            <m:sty m:val="p"/>
          </m:rPr>
          <w:rPr>
            <w:rFonts w:ascii="Cambria Math" w:hAnsi="Cambria Math"/>
          </w:rPr>
          <m:t>n]</m:t>
        </m:r>
        <m:r>
          <m:rPr>
            <m:sty m:val="p"/>
          </m:rPr>
          <w:rPr>
            <w:rFonts w:ascii="Cambria Math" w:hAnsi="Cambria Math" w:hint="eastAsia"/>
          </w:rPr>
          <m:t>=</m:t>
        </m:r>
        <m:d>
          <m:dPr>
            <m:ctrlPr>
              <w:rPr>
                <w:rFonts w:ascii="Cambria Math" w:hAnsi="Cambria Math"/>
              </w:rPr>
            </m:ctrlPr>
          </m:dPr>
          <m:e>
            <m:sSub>
              <m:sSubPr>
                <m:ctrlPr>
                  <w:rPr>
                    <w:rFonts w:ascii="Cambria Math" w:hAnsi="Cambria Math"/>
                  </w:rPr>
                </m:ctrlPr>
              </m:sSubPr>
              <m:e>
                <m:r>
                  <w:rPr>
                    <w:rFonts w:ascii="Cambria Math" w:hAnsi="Cambria Math"/>
                  </w:rPr>
                  <m:t>e</m:t>
                </m:r>
              </m:e>
              <m:sub>
                <m:r>
                  <w:rPr>
                    <w:rFonts w:ascii="Cambria Math" w:hAnsi="Cambria Math"/>
                  </w:rPr>
                  <m:t>min</m:t>
                </m:r>
              </m:sub>
            </m:sSub>
            <m:d>
              <m:dPr>
                <m:begChr m:val="["/>
                <m:endChr m:val="]"/>
                <m:ctrlPr>
                  <w:rPr>
                    <w:rFonts w:ascii="Cambria Math" w:hAnsi="Cambria Math"/>
                  </w:rPr>
                </m:ctrlPr>
              </m:dPr>
              <m:e>
                <m:r>
                  <m:rPr>
                    <m:sty m:val="p"/>
                  </m:rPr>
                  <w:rPr>
                    <w:rFonts w:ascii="Cambria Math" w:hAnsi="Cambria Math"/>
                  </w:rPr>
                  <m:t>n</m:t>
                </m:r>
              </m:e>
            </m:d>
            <m:r>
              <m:rPr>
                <m:sty m:val="p"/>
              </m:rPr>
              <w:rPr>
                <w:rFonts w:ascii="Cambria Math" w:hAnsi="Cambria Math" w:hint="eastAsia"/>
              </w:rPr>
              <m:t>+</m:t>
            </m:r>
            <m:sSub>
              <m:sSubPr>
                <m:ctrlPr>
                  <w:rPr>
                    <w:rFonts w:ascii="Cambria Math" w:hAnsi="Cambria Math"/>
                  </w:rPr>
                </m:ctrlPr>
              </m:sSubPr>
              <m:e>
                <m:r>
                  <w:rPr>
                    <w:rFonts w:ascii="Cambria Math" w:hAnsi="Cambria Math"/>
                  </w:rPr>
                  <m:t>e</m:t>
                </m:r>
              </m:e>
              <m:sub>
                <m:r>
                  <w:rPr>
                    <w:rFonts w:ascii="Cambria Math" w:hAnsi="Cambria Math"/>
                  </w:rPr>
                  <m:t>max</m:t>
                </m:r>
              </m:sub>
            </m:sSub>
            <m:r>
              <m:rPr>
                <m:sty m:val="p"/>
              </m:rPr>
              <w:rPr>
                <w:rFonts w:ascii="Cambria Math" w:hAnsi="Cambria Math"/>
              </w:rPr>
              <m:t>[n]</m:t>
            </m:r>
          </m:e>
        </m:d>
        <m:r>
          <w:rPr>
            <w:rFonts w:ascii="Cambria Math" w:hAnsi="Cambria Math"/>
          </w:rPr>
          <m:t>/2</m:t>
        </m:r>
      </m:oMath>
      <w:r>
        <w:t>;</w:t>
      </w:r>
    </w:p>
    <w:p w:rsidR="004E4353" w:rsidRDefault="00143BB8" w:rsidP="004E4353">
      <w:pPr>
        <w:pStyle w:val="af2"/>
        <w:numPr>
          <w:ilvl w:val="0"/>
          <w:numId w:val="17"/>
        </w:numPr>
        <w:ind w:firstLineChars="0"/>
      </w:pPr>
      <m:oMath>
        <m:r>
          <m:rPr>
            <m:sty m:val="p"/>
          </m:rPr>
          <w:rPr>
            <w:rFonts w:ascii="Cambria Math" w:hAnsi="Cambria Math" w:hint="eastAsia"/>
          </w:rPr>
          <m:t>d</m:t>
        </m:r>
        <m:d>
          <m:dPr>
            <m:begChr m:val="["/>
            <m:endChr m:val="]"/>
            <m:ctrlPr>
              <w:rPr>
                <w:rFonts w:ascii="Cambria Math" w:hAnsi="Cambria Math"/>
              </w:rPr>
            </m:ctrlPr>
          </m:dPr>
          <m:e>
            <m:r>
              <m:rPr>
                <m:sty m:val="p"/>
              </m:rPr>
              <w:rPr>
                <w:rFonts w:ascii="Cambria Math" w:hAnsi="Cambria Math"/>
              </w:rPr>
              <m:t>n</m:t>
            </m:r>
          </m:e>
        </m:d>
        <m:r>
          <m:rPr>
            <m:sty m:val="p"/>
          </m:rPr>
          <w:rPr>
            <w:rFonts w:ascii="Cambria Math" w:hAnsi="Cambria Math"/>
          </w:rPr>
          <m:t>=x</m:t>
        </m:r>
        <m:d>
          <m:dPr>
            <m:begChr m:val="["/>
            <m:endChr m:val="]"/>
            <m:ctrlPr>
              <w:rPr>
                <w:rFonts w:ascii="Cambria Math" w:hAnsi="Cambria Math"/>
              </w:rPr>
            </m:ctrlPr>
          </m:dPr>
          <m:e>
            <m:r>
              <m:rPr>
                <m:sty m:val="p"/>
              </m:rPr>
              <w:rPr>
                <w:rFonts w:ascii="Cambria Math" w:hAnsi="Cambria Math"/>
              </w:rPr>
              <m:t>n</m:t>
            </m:r>
          </m:e>
        </m:d>
        <m:r>
          <m:rPr>
            <m:sty m:val="p"/>
          </m:rPr>
          <w:rPr>
            <w:rFonts w:ascii="Cambria Math" w:hAnsi="Cambria Math"/>
          </w:rPr>
          <m:t>-m[n]</m:t>
        </m:r>
      </m:oMath>
      <w:r>
        <w:rPr>
          <w:rFonts w:hint="eastAsia"/>
        </w:rPr>
        <w:t>;</w:t>
      </w:r>
    </w:p>
    <w:p w:rsidR="00143BB8" w:rsidRDefault="00143BB8" w:rsidP="004E4353">
      <w:pPr>
        <w:pStyle w:val="af2"/>
        <w:numPr>
          <w:ilvl w:val="0"/>
          <w:numId w:val="17"/>
        </w:numPr>
        <w:ind w:firstLineChars="0"/>
      </w:pPr>
      <w:r>
        <w:rPr>
          <w:rFonts w:hint="eastAsia"/>
        </w:rPr>
        <w:t>重复计算</w:t>
      </w:r>
      <m:oMath>
        <m:r>
          <m:rPr>
            <m:sty m:val="p"/>
          </m:rPr>
          <w:rPr>
            <w:rFonts w:ascii="Cambria Math" w:hAnsi="Cambria Math" w:hint="eastAsia"/>
          </w:rPr>
          <m:t>m</m:t>
        </m:r>
        <m:d>
          <m:dPr>
            <m:begChr m:val="["/>
            <m:endChr m:val="]"/>
            <m:ctrlPr>
              <w:rPr>
                <w:rFonts w:ascii="Cambria Math" w:hAnsi="Cambria Math"/>
              </w:rPr>
            </m:ctrlPr>
          </m:dPr>
          <m:e>
            <m:r>
              <m:rPr>
                <m:sty m:val="p"/>
              </m:rPr>
              <w:rPr>
                <w:rFonts w:ascii="Cambria Math" w:hAnsi="Cambria Math"/>
              </w:rPr>
              <m:t>n</m:t>
            </m:r>
          </m:e>
        </m:d>
      </m:oMath>
      <w:r>
        <w:rPr>
          <w:rFonts w:hint="eastAsia"/>
        </w:rPr>
        <w:t>。</w:t>
      </w:r>
    </w:p>
    <w:p w:rsidR="00143BB8" w:rsidRDefault="00143BB8" w:rsidP="008B1A87">
      <w:pPr>
        <w:pStyle w:val="af2"/>
        <w:ind w:firstLine="480"/>
      </w:pPr>
      <w:r>
        <w:rPr>
          <w:rFonts w:hint="eastAsia"/>
        </w:rPr>
        <w:t>上述算法用到一个“筛选”过程（步骤</w:t>
      </w:r>
      <w:r>
        <w:rPr>
          <w:rFonts w:hint="eastAsia"/>
        </w:rPr>
        <w:t>(1)</w:t>
      </w:r>
      <w:r>
        <w:rPr>
          <w:rFonts w:hint="eastAsia"/>
        </w:rPr>
        <w:t>——</w:t>
      </w:r>
      <w:r>
        <w:rPr>
          <w:rFonts w:hint="eastAsia"/>
        </w:rPr>
        <w:t>(4)</w:t>
      </w:r>
      <w:r>
        <w:rPr>
          <w:rFonts w:hint="eastAsia"/>
        </w:rPr>
        <w:t>的循环执行），直到信号</w:t>
      </w:r>
      <m:oMath>
        <m:r>
          <m:rPr>
            <m:sty m:val="p"/>
          </m:rPr>
          <w:rPr>
            <w:rFonts w:ascii="Cambria Math" w:hAnsi="Cambria Math"/>
          </w:rPr>
          <m:t>d[n]</m:t>
        </m:r>
      </m:oMath>
      <w:r>
        <w:rPr>
          <w:rFonts w:hint="eastAsia"/>
        </w:rPr>
        <w:t>可被视为</w:t>
      </w:r>
      <w:r>
        <w:rPr>
          <w:rFonts w:hint="eastAsia"/>
        </w:rPr>
        <w:t>0</w:t>
      </w:r>
      <w:r>
        <w:rPr>
          <w:rFonts w:hint="eastAsia"/>
        </w:rPr>
        <w:t>，此时</w:t>
      </w:r>
      <w:r>
        <w:rPr>
          <w:rFonts w:hint="eastAsia"/>
        </w:rPr>
        <w:t>IMF</w:t>
      </w:r>
      <w:r>
        <w:rPr>
          <w:rFonts w:hint="eastAsia"/>
        </w:rPr>
        <w:t>才被视为有效</w:t>
      </w:r>
      <w:r w:rsidR="006E1C67">
        <w:rPr>
          <w:rFonts w:hint="eastAsia"/>
        </w:rPr>
        <w:t>，同时得出</w:t>
      </w:r>
      <m:oMath>
        <m:r>
          <m:rPr>
            <m:sty m:val="p"/>
          </m:rPr>
          <w:rPr>
            <w:rFonts w:ascii="Cambria Math" w:hAnsi="Cambria Math"/>
          </w:rPr>
          <m:t>m[n]</m:t>
        </m:r>
      </m:oMath>
      <w:r w:rsidR="006E1C67">
        <w:rPr>
          <w:rFonts w:hint="eastAsia"/>
        </w:rPr>
        <w:t>。最后可以得到：</w:t>
      </w:r>
    </w:p>
    <w:tbl>
      <w:tblPr>
        <w:tblStyle w:val="a6"/>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780"/>
        <w:gridCol w:w="6746"/>
        <w:gridCol w:w="996"/>
      </w:tblGrid>
      <w:tr w:rsidR="006E1C67" w:rsidRPr="00B17E6F" w:rsidTr="006A2096">
        <w:trPr>
          <w:trHeight w:val="861"/>
          <w:jc w:val="center"/>
        </w:trPr>
        <w:tc>
          <w:tcPr>
            <w:tcW w:w="458" w:type="pct"/>
            <w:vAlign w:val="center"/>
          </w:tcPr>
          <w:p w:rsidR="006E1C67" w:rsidRPr="00B17E6F" w:rsidRDefault="006E1C67" w:rsidP="004E4353">
            <w:pPr>
              <w:pStyle w:val="af2"/>
              <w:spacing w:line="240" w:lineRule="auto"/>
              <w:ind w:firstLine="480"/>
            </w:pPr>
          </w:p>
        </w:tc>
        <w:tc>
          <w:tcPr>
            <w:tcW w:w="3958" w:type="pct"/>
            <w:vAlign w:val="center"/>
          </w:tcPr>
          <w:p w:rsidR="006E1C67" w:rsidRPr="00B17E6F" w:rsidRDefault="006E1C67" w:rsidP="004E4353">
            <w:pPr>
              <w:pStyle w:val="af2"/>
              <w:spacing w:line="240" w:lineRule="auto"/>
              <w:ind w:firstLine="480"/>
            </w:pPr>
            <m:oMathPara>
              <m:oMath>
                <m:r>
                  <w:rPr>
                    <w:rFonts w:ascii="Cambria Math" w:hAnsi="Cambria Math"/>
                  </w:rPr>
                  <m:t xml:space="preserve">x[n]= </m:t>
                </m:r>
                <m:nary>
                  <m:naryPr>
                    <m:chr m:val="∑"/>
                    <m:limLoc m:val="undOvr"/>
                    <m:ctrlPr>
                      <w:rPr>
                        <w:rFonts w:ascii="Cambria Math" w:hAnsi="Cambria Math"/>
                        <w:i/>
                      </w:rPr>
                    </m:ctrlPr>
                  </m:naryPr>
                  <m:sub>
                    <m:r>
                      <w:rPr>
                        <w:rFonts w:ascii="Cambria Math" w:hAnsi="Cambria Math"/>
                      </w:rPr>
                      <m:t>k=1</m:t>
                    </m:r>
                  </m:sub>
                  <m:sup>
                    <m:r>
                      <w:rPr>
                        <w:rFonts w:ascii="Cambria Math" w:hAnsi="Cambria Math"/>
                      </w:rPr>
                      <m:t>K</m:t>
                    </m:r>
                  </m:sup>
                  <m:e>
                    <m:sSub>
                      <m:sSubPr>
                        <m:ctrlPr>
                          <w:rPr>
                            <w:rFonts w:ascii="Cambria Math" w:hAnsi="Cambria Math"/>
                            <w:i/>
                          </w:rPr>
                        </m:ctrlPr>
                      </m:sSubPr>
                      <m:e>
                        <m:r>
                          <w:rPr>
                            <w:rFonts w:ascii="Cambria Math" w:hAnsi="Cambria Math"/>
                          </w:rPr>
                          <m:t>IMF</m:t>
                        </m:r>
                      </m:e>
                      <m:sub>
                        <m:r>
                          <w:rPr>
                            <w:rFonts w:ascii="Cambria Math" w:hAnsi="Cambria Math"/>
                          </w:rPr>
                          <m:t>k</m:t>
                        </m:r>
                      </m:sub>
                    </m:sSub>
                    <m:d>
                      <m:dPr>
                        <m:begChr m:val="["/>
                        <m:endChr m:val="]"/>
                        <m:ctrlPr>
                          <w:rPr>
                            <w:rFonts w:ascii="Cambria Math" w:hAnsi="Cambria Math"/>
                            <w:i/>
                          </w:rPr>
                        </m:ctrlPr>
                      </m:dPr>
                      <m:e>
                        <m:r>
                          <w:rPr>
                            <w:rFonts w:ascii="Cambria Math" w:hAnsi="Cambria Math"/>
                          </w:rPr>
                          <m:t>n</m:t>
                        </m:r>
                      </m:e>
                    </m:d>
                    <m:r>
                      <w:rPr>
                        <w:rFonts w:ascii="Cambria Math" w:hAnsi="Cambria Math"/>
                      </w:rPr>
                      <m:t>+R[n]</m:t>
                    </m:r>
                  </m:e>
                </m:nary>
              </m:oMath>
            </m:oMathPara>
          </w:p>
        </w:tc>
        <w:tc>
          <w:tcPr>
            <w:tcW w:w="584" w:type="pct"/>
            <w:vAlign w:val="center"/>
          </w:tcPr>
          <w:p w:rsidR="006E1C67" w:rsidRPr="00B17E6F" w:rsidRDefault="006E1C67" w:rsidP="004E4353">
            <w:pPr>
              <w:pStyle w:val="af2"/>
              <w:spacing w:line="240" w:lineRule="auto"/>
              <w:ind w:firstLineChars="0" w:firstLine="0"/>
            </w:pPr>
            <w:r w:rsidRPr="00B17E6F">
              <w:rPr>
                <w:rFonts w:hint="eastAsia"/>
              </w:rPr>
              <w:t>（</w:t>
            </w:r>
            <w:r>
              <w:t>4</w:t>
            </w:r>
            <w:r w:rsidRPr="00B17E6F">
              <w:rPr>
                <w:rFonts w:hint="eastAsia"/>
              </w:rPr>
              <w:t>.</w:t>
            </w:r>
            <w:r>
              <w:t>1</w:t>
            </w:r>
            <w:r w:rsidRPr="00B17E6F">
              <w:rPr>
                <w:rFonts w:hint="eastAsia"/>
              </w:rPr>
              <w:t>）</w:t>
            </w:r>
          </w:p>
        </w:tc>
      </w:tr>
    </w:tbl>
    <w:p w:rsidR="00220B54" w:rsidRDefault="006E1C67" w:rsidP="008B1A87">
      <w:pPr>
        <w:pStyle w:val="af2"/>
        <w:ind w:firstLine="480"/>
        <w:rPr>
          <w:rFonts w:asciiTheme="majorEastAsia" w:hAnsiTheme="majorEastAsia"/>
        </w:rPr>
      </w:pPr>
      <w:r>
        <w:rPr>
          <w:rFonts w:asciiTheme="majorEastAsia" w:hAnsiTheme="majorEastAsia" w:hint="eastAsia"/>
        </w:rPr>
        <w:t>这里</w:t>
      </w:r>
      <m:oMath>
        <m:r>
          <w:rPr>
            <w:rFonts w:ascii="Cambria Math" w:hAnsi="Cambria Math"/>
          </w:rPr>
          <m:t>R</m:t>
        </m:r>
        <m:d>
          <m:dPr>
            <m:begChr m:val="["/>
            <m:endChr m:val="]"/>
            <m:ctrlPr>
              <w:rPr>
                <w:rFonts w:ascii="Cambria Math" w:hAnsi="Cambria Math"/>
                <w:i/>
              </w:rPr>
            </m:ctrlPr>
          </m:dPr>
          <m:e>
            <m:r>
              <w:rPr>
                <w:rFonts w:ascii="Cambria Math" w:hAnsi="Cambria Math"/>
              </w:rPr>
              <m:t>n</m:t>
            </m:r>
          </m:e>
        </m:d>
        <m:r>
          <m:rPr>
            <m:sty m:val="p"/>
          </m:rPr>
          <w:rPr>
            <w:rFonts w:ascii="Cambria Math" w:hAnsi="Cambria Math" w:hint="eastAsia"/>
          </w:rPr>
          <m:t>=</m:t>
        </m:r>
        <m:sSub>
          <m:sSubPr>
            <m:ctrlPr>
              <w:rPr>
                <w:rFonts w:ascii="Cambria Math" w:hAnsi="Cambria Math"/>
              </w:rPr>
            </m:ctrlPr>
          </m:sSubPr>
          <m:e>
            <m:r>
              <w:rPr>
                <w:rFonts w:ascii="Cambria Math" w:hAnsi="Cambria Math"/>
              </w:rPr>
              <m:t>m</m:t>
            </m:r>
          </m:e>
          <m:sub>
            <m:r>
              <w:rPr>
                <w:rFonts w:ascii="Cambria Math" w:hAnsi="Cambria Math"/>
              </w:rPr>
              <m:t>k</m:t>
            </m:r>
          </m:sub>
        </m:sSub>
        <m:r>
          <w:rPr>
            <w:rFonts w:ascii="Cambria Math" w:hAnsi="Cambria Math"/>
          </w:rPr>
          <m:t>[n</m:t>
        </m:r>
        <m:r>
          <w:rPr>
            <w:rFonts w:ascii="Cambria Math" w:hAnsi="Cambria Math" w:hint="eastAsia"/>
          </w:rPr>
          <m:t>]</m:t>
        </m:r>
      </m:oMath>
      <w:r>
        <w:rPr>
          <w:rFonts w:asciiTheme="majorEastAsia" w:hAnsiTheme="majorEastAsia" w:hint="eastAsia"/>
        </w:rPr>
        <w:t>，这是一个近似于最低分辨率的剩余分量。</w:t>
      </w:r>
      <m:oMath>
        <m:sSub>
          <m:sSubPr>
            <m:ctrlPr>
              <w:rPr>
                <w:rFonts w:ascii="Cambria Math" w:hAnsi="Cambria Math"/>
                <w:i/>
              </w:rPr>
            </m:ctrlPr>
          </m:sSubPr>
          <m:e>
            <m:r>
              <w:rPr>
                <w:rFonts w:ascii="Cambria Math" w:hAnsi="Cambria Math"/>
              </w:rPr>
              <m:t>IMF</m:t>
            </m:r>
          </m:e>
          <m:sub>
            <m:r>
              <w:rPr>
                <w:rFonts w:ascii="Cambria Math" w:hAnsi="Cambria Math"/>
              </w:rPr>
              <m:t>k</m:t>
            </m:r>
          </m:sub>
        </m:sSub>
        <m:d>
          <m:dPr>
            <m:begChr m:val="["/>
            <m:endChr m:val="]"/>
            <m:ctrlPr>
              <w:rPr>
                <w:rFonts w:ascii="Cambria Math" w:hAnsi="Cambria Math"/>
                <w:i/>
              </w:rPr>
            </m:ctrlPr>
          </m:dPr>
          <m:e>
            <m:r>
              <w:rPr>
                <w:rFonts w:ascii="Cambria Math" w:hAnsi="Cambria Math"/>
              </w:rPr>
              <m:t>n</m:t>
            </m:r>
          </m:e>
        </m:d>
      </m:oMath>
      <w:r>
        <w:rPr>
          <w:rFonts w:asciiTheme="majorEastAsia" w:hAnsiTheme="majorEastAsia" w:hint="eastAsia"/>
        </w:rPr>
        <w:t>是第k</w:t>
      </w:r>
      <w:proofErr w:type="gramStart"/>
      <w:r>
        <w:rPr>
          <w:rFonts w:asciiTheme="majorEastAsia" w:hAnsiTheme="majorEastAsia" w:hint="eastAsia"/>
        </w:rPr>
        <w:t>个</w:t>
      </w:r>
      <w:proofErr w:type="gramEnd"/>
      <w:r>
        <w:rPr>
          <w:rFonts w:asciiTheme="majorEastAsia" w:hAnsiTheme="majorEastAsia" w:hint="eastAsia"/>
        </w:rPr>
        <w:t>IMF。</w:t>
      </w:r>
    </w:p>
    <w:p w:rsidR="00D034DE" w:rsidRDefault="00D034DE" w:rsidP="008B1A87">
      <w:pPr>
        <w:pStyle w:val="af2"/>
        <w:ind w:firstLine="480"/>
        <w:rPr>
          <w:rFonts w:asciiTheme="majorEastAsia" w:hAnsiTheme="majorEastAsia"/>
        </w:rPr>
      </w:pPr>
      <w:r>
        <w:rPr>
          <w:rFonts w:asciiTheme="majorEastAsia" w:hAnsiTheme="majorEastAsia"/>
        </w:rPr>
        <w:t>EMD</w:t>
      </w:r>
      <w:r>
        <w:rPr>
          <w:rFonts w:asciiTheme="majorEastAsia" w:hAnsiTheme="majorEastAsia" w:hint="eastAsia"/>
        </w:rPr>
        <w:t>方法可以实现多尺度的信号分解，但其存在的模态混叠也会带来严重的影响。</w:t>
      </w:r>
    </w:p>
    <w:p w:rsidR="00D034DE" w:rsidRDefault="00D034DE" w:rsidP="000E05FB">
      <w:pPr>
        <w:pStyle w:val="af"/>
        <w:spacing w:before="156"/>
      </w:pPr>
      <w:bookmarkStart w:id="98" w:name="_Toc492044857"/>
      <w:r>
        <w:rPr>
          <w:rFonts w:hint="eastAsia"/>
        </w:rPr>
        <w:t>4.</w:t>
      </w:r>
      <w:r w:rsidR="00243F4D">
        <w:t>2</w:t>
      </w:r>
      <w:r>
        <w:rPr>
          <w:rFonts w:hint="eastAsia"/>
        </w:rPr>
        <w:t>.2集合经验模态分解</w:t>
      </w:r>
      <w:bookmarkEnd w:id="98"/>
    </w:p>
    <w:p w:rsidR="00D034DE" w:rsidRDefault="00D034DE" w:rsidP="008B1A87">
      <w:pPr>
        <w:pStyle w:val="af2"/>
        <w:ind w:firstLine="480"/>
      </w:pPr>
      <w:r>
        <w:rPr>
          <w:rFonts w:hint="eastAsia"/>
        </w:rPr>
        <w:t>集合经验模态分解</w:t>
      </w:r>
      <w:r>
        <w:rPr>
          <w:rFonts w:hint="eastAsia"/>
        </w:rPr>
        <w:t>(</w:t>
      </w:r>
      <w:r>
        <w:t>Ensemble Empirical Mode Decomposition, EEMD</w:t>
      </w:r>
      <w:r>
        <w:rPr>
          <w:rFonts w:hint="eastAsia"/>
        </w:rPr>
        <w:t>)</w:t>
      </w:r>
      <w:r>
        <w:rPr>
          <w:rFonts w:hint="eastAsia"/>
        </w:rPr>
        <w:t>方法是</w:t>
      </w:r>
      <w:r w:rsidRPr="00B33F09">
        <w:rPr>
          <w:rFonts w:hint="eastAsia"/>
        </w:rPr>
        <w:t>黄锷（</w:t>
      </w:r>
      <w:r w:rsidRPr="00B33F09">
        <w:rPr>
          <w:rFonts w:hint="eastAsia"/>
        </w:rPr>
        <w:t>N. E. Huang</w:t>
      </w:r>
      <w:r w:rsidRPr="00B33F09">
        <w:rPr>
          <w:rFonts w:hint="eastAsia"/>
        </w:rPr>
        <w:t>）</w:t>
      </w:r>
      <w:r w:rsidRPr="00D034DE">
        <w:rPr>
          <w:rFonts w:hint="eastAsia"/>
        </w:rPr>
        <w:t>等研究者在</w:t>
      </w:r>
      <w:r w:rsidRPr="00D034DE">
        <w:rPr>
          <w:rFonts w:hint="eastAsia"/>
        </w:rPr>
        <w:t>EMD</w:t>
      </w:r>
      <w:r>
        <w:rPr>
          <w:rFonts w:hint="eastAsia"/>
        </w:rPr>
        <w:t>方法</w:t>
      </w:r>
      <w:r w:rsidRPr="00D034DE">
        <w:rPr>
          <w:rFonts w:hint="eastAsia"/>
        </w:rPr>
        <w:t>基础上提出的一种噪声辅助数据分析</w:t>
      </w:r>
      <w:r w:rsidRPr="00D034DE">
        <w:rPr>
          <w:rFonts w:hint="eastAsia"/>
        </w:rPr>
        <w:lastRenderedPageBreak/>
        <w:t>方法，相比于傅立叶分解和小波分解方法，其明显优势就在于适合分析非线性、非平稳信号序列且具有很高的信噪比，</w:t>
      </w:r>
      <w:r>
        <w:rPr>
          <w:rFonts w:hint="eastAsia"/>
        </w:rPr>
        <w:t>该方法的重点就是</w:t>
      </w:r>
      <w:r w:rsidRPr="00D034DE">
        <w:rPr>
          <w:rFonts w:hint="eastAsia"/>
        </w:rPr>
        <w:t>解决了</w:t>
      </w:r>
      <w:r w:rsidRPr="00D034DE">
        <w:rPr>
          <w:rFonts w:hint="eastAsia"/>
        </w:rPr>
        <w:t>EMD</w:t>
      </w:r>
      <w:r w:rsidRPr="00D034DE">
        <w:rPr>
          <w:rFonts w:hint="eastAsia"/>
        </w:rPr>
        <w:t>算法中存在的模态混叠问题。</w:t>
      </w:r>
    </w:p>
    <w:p w:rsidR="004E4353" w:rsidRDefault="00D034DE" w:rsidP="004E4353">
      <w:pPr>
        <w:pStyle w:val="af2"/>
        <w:ind w:firstLine="480"/>
      </w:pPr>
      <w:r>
        <w:rPr>
          <w:rFonts w:hint="eastAsia"/>
        </w:rPr>
        <w:t>对于离散信号</w:t>
      </w:r>
      <m:oMath>
        <m:r>
          <m:rPr>
            <m:sty m:val="p"/>
          </m:rPr>
          <w:rPr>
            <w:rFonts w:ascii="Cambria Math" w:hAnsi="Cambria Math"/>
          </w:rPr>
          <m:t>x[n]</m:t>
        </m:r>
      </m:oMath>
      <w:r>
        <w:rPr>
          <w:rFonts w:hint="eastAsia"/>
        </w:rPr>
        <w:t>,</w:t>
      </w:r>
      <w:r>
        <w:rPr>
          <w:rFonts w:hint="eastAsia"/>
        </w:rPr>
        <w:t>其</w:t>
      </w:r>
      <w:r>
        <w:rPr>
          <w:rFonts w:hint="eastAsia"/>
        </w:rPr>
        <w:t>EEMD</w:t>
      </w:r>
      <w:r>
        <w:rPr>
          <w:rFonts w:hint="eastAsia"/>
        </w:rPr>
        <w:t>算法如下：</w:t>
      </w:r>
    </w:p>
    <w:p w:rsidR="004E4353" w:rsidRDefault="00D034DE" w:rsidP="004E4353">
      <w:pPr>
        <w:pStyle w:val="af2"/>
        <w:numPr>
          <w:ilvl w:val="0"/>
          <w:numId w:val="18"/>
        </w:numPr>
        <w:ind w:firstLineChars="0"/>
      </w:pPr>
      <w:r w:rsidRPr="004157B5">
        <w:rPr>
          <w:rFonts w:asciiTheme="majorEastAsia" w:eastAsiaTheme="majorEastAsia" w:hAnsiTheme="majorEastAsia" w:hint="eastAsia"/>
        </w:rPr>
        <w:t>计算</w:t>
      </w:r>
      <m:oMath>
        <m:sSup>
          <m:sSupPr>
            <m:ctrlPr>
              <w:rPr>
                <w:rFonts w:ascii="Cambria Math" w:eastAsiaTheme="majorEastAsia" w:hAnsi="Cambria Math"/>
              </w:rPr>
            </m:ctrlPr>
          </m:sSupPr>
          <m:e>
            <m:r>
              <m:rPr>
                <m:sty m:val="p"/>
              </m:rPr>
              <w:rPr>
                <w:rFonts w:ascii="Cambria Math" w:eastAsiaTheme="majorEastAsia" w:hAnsi="Cambria Math"/>
              </w:rPr>
              <m:t>x</m:t>
            </m:r>
          </m:e>
          <m:sup>
            <m:r>
              <w:rPr>
                <w:rFonts w:ascii="Cambria Math" w:eastAsiaTheme="majorEastAsia" w:hAnsi="Cambria Math" w:hint="eastAsia"/>
              </w:rPr>
              <m:t>i</m:t>
            </m:r>
          </m:sup>
        </m:sSup>
        <m:d>
          <m:dPr>
            <m:begChr m:val="["/>
            <m:endChr m:val="]"/>
            <m:ctrlPr>
              <w:rPr>
                <w:rFonts w:ascii="Cambria Math" w:eastAsiaTheme="majorEastAsia" w:hAnsi="Cambria Math"/>
              </w:rPr>
            </m:ctrlPr>
          </m:dPr>
          <m:e>
            <m:r>
              <m:rPr>
                <m:sty m:val="p"/>
              </m:rPr>
              <w:rPr>
                <w:rFonts w:ascii="Cambria Math" w:eastAsiaTheme="majorEastAsia" w:hAnsi="Cambria Math"/>
              </w:rPr>
              <m:t>n</m:t>
            </m:r>
          </m:e>
        </m:d>
        <m:r>
          <m:rPr>
            <m:sty m:val="p"/>
          </m:rPr>
          <w:rPr>
            <w:rFonts w:ascii="Cambria Math" w:eastAsiaTheme="majorEastAsia" w:hAnsi="Cambria Math"/>
          </w:rPr>
          <m:t>=x</m:t>
        </m:r>
        <m:d>
          <m:dPr>
            <m:begChr m:val="["/>
            <m:endChr m:val="]"/>
            <m:ctrlPr>
              <w:rPr>
                <w:rFonts w:ascii="Cambria Math" w:eastAsiaTheme="majorEastAsia" w:hAnsi="Cambria Math"/>
              </w:rPr>
            </m:ctrlPr>
          </m:dPr>
          <m:e>
            <m:r>
              <m:rPr>
                <m:sty m:val="p"/>
              </m:rPr>
              <w:rPr>
                <w:rFonts w:ascii="Cambria Math" w:eastAsiaTheme="majorEastAsia" w:hAnsi="Cambria Math"/>
              </w:rPr>
              <m:t>n</m:t>
            </m:r>
          </m:e>
        </m:d>
        <m:r>
          <m:rPr>
            <m:sty m:val="p"/>
          </m:rPr>
          <w:rPr>
            <w:rFonts w:ascii="Cambria Math" w:eastAsiaTheme="majorEastAsia" w:hAnsi="Cambria Math"/>
          </w:rPr>
          <m:t>+</m:t>
        </m:r>
        <m:sSup>
          <m:sSupPr>
            <m:ctrlPr>
              <w:rPr>
                <w:rFonts w:ascii="Cambria Math" w:eastAsiaTheme="majorEastAsia" w:hAnsi="Cambria Math"/>
              </w:rPr>
            </m:ctrlPr>
          </m:sSupPr>
          <m:e>
            <m:r>
              <m:rPr>
                <m:sty m:val="p"/>
              </m:rPr>
              <w:rPr>
                <w:rFonts w:ascii="Cambria Math" w:eastAsiaTheme="majorEastAsia" w:hAnsi="Cambria Math"/>
              </w:rPr>
              <m:t>ω</m:t>
            </m:r>
          </m:e>
          <m:sup>
            <m:r>
              <w:rPr>
                <w:rFonts w:ascii="Cambria Math" w:eastAsiaTheme="majorEastAsia" w:hAnsi="Cambria Math"/>
              </w:rPr>
              <m:t>i</m:t>
            </m:r>
          </m:sup>
        </m:sSup>
        <m:r>
          <m:rPr>
            <m:sty m:val="p"/>
          </m:rPr>
          <w:rPr>
            <w:rFonts w:ascii="Cambria Math" w:eastAsiaTheme="majorEastAsia" w:hAnsi="Cambria Math"/>
          </w:rPr>
          <m:t>[n]</m:t>
        </m:r>
      </m:oMath>
      <w:r w:rsidR="004157B5" w:rsidRPr="004157B5">
        <w:rPr>
          <w:rFonts w:asciiTheme="majorEastAsia" w:eastAsiaTheme="majorEastAsia" w:hAnsiTheme="majorEastAsia" w:hint="eastAsia"/>
        </w:rPr>
        <w:t>，这里</w:t>
      </w:r>
      <m:oMath>
        <m:sSup>
          <m:sSupPr>
            <m:ctrlPr>
              <w:rPr>
                <w:rFonts w:ascii="Cambria Math" w:eastAsiaTheme="majorEastAsia" w:hAnsi="Cambria Math"/>
              </w:rPr>
            </m:ctrlPr>
          </m:sSupPr>
          <m:e>
            <m:r>
              <m:rPr>
                <m:sty m:val="p"/>
              </m:rPr>
              <w:rPr>
                <w:rFonts w:ascii="Cambria Math" w:eastAsiaTheme="majorEastAsia" w:hAnsi="Cambria Math"/>
              </w:rPr>
              <m:t>ω</m:t>
            </m:r>
          </m:e>
          <m:sup>
            <m:r>
              <w:rPr>
                <w:rFonts w:ascii="Cambria Math" w:eastAsiaTheme="majorEastAsia" w:hAnsi="Cambria Math"/>
              </w:rPr>
              <m:t>i</m:t>
            </m:r>
          </m:sup>
        </m:sSup>
        <m:r>
          <m:rPr>
            <m:sty m:val="p"/>
          </m:rPr>
          <w:rPr>
            <w:rFonts w:ascii="Cambria Math" w:eastAsiaTheme="majorEastAsia" w:hAnsi="Cambria Math"/>
          </w:rPr>
          <m:t>[n]</m:t>
        </m:r>
      </m:oMath>
      <w:r w:rsidR="004157B5" w:rsidRPr="004157B5">
        <w:rPr>
          <w:rFonts w:asciiTheme="majorEastAsia" w:eastAsiaTheme="majorEastAsia" w:hAnsiTheme="majorEastAsia" w:hint="eastAsia"/>
        </w:rPr>
        <w:t>为高斯白噪声在i=1,2,</w:t>
      </w:r>
      <w:r w:rsidR="004157B5" w:rsidRPr="004157B5">
        <w:rPr>
          <w:rFonts w:asciiTheme="majorEastAsia" w:eastAsiaTheme="majorEastAsia" w:hAnsiTheme="majorEastAsia"/>
        </w:rPr>
        <w:t>…</w:t>
      </w:r>
      <w:r w:rsidR="004157B5">
        <w:rPr>
          <w:rFonts w:asciiTheme="majorEastAsia" w:eastAsiaTheme="majorEastAsia" w:hAnsiTheme="majorEastAsia"/>
        </w:rPr>
        <w:t>,I</w:t>
      </w:r>
      <w:r w:rsidR="004157B5" w:rsidRPr="004157B5">
        <w:rPr>
          <w:rFonts w:asciiTheme="majorEastAsia" w:eastAsiaTheme="majorEastAsia" w:hAnsiTheme="majorEastAsia" w:hint="eastAsia"/>
        </w:rPr>
        <w:t>时不同的值；</w:t>
      </w:r>
    </w:p>
    <w:p w:rsidR="004E4353" w:rsidRDefault="004157B5" w:rsidP="004E4353">
      <w:pPr>
        <w:pStyle w:val="af2"/>
        <w:numPr>
          <w:ilvl w:val="0"/>
          <w:numId w:val="18"/>
        </w:numPr>
        <w:ind w:firstLineChars="0"/>
      </w:pPr>
      <w:r w:rsidRPr="004E4353">
        <w:rPr>
          <w:rFonts w:asciiTheme="majorEastAsia" w:eastAsiaTheme="majorEastAsia" w:hAnsiTheme="majorEastAsia" w:hint="eastAsia"/>
        </w:rPr>
        <w:t>用EMD方法分解每一个</w:t>
      </w:r>
      <m:oMath>
        <m:sSup>
          <m:sSupPr>
            <m:ctrlPr>
              <w:rPr>
                <w:rFonts w:ascii="Cambria Math" w:eastAsiaTheme="majorEastAsia" w:hAnsi="Cambria Math"/>
              </w:rPr>
            </m:ctrlPr>
          </m:sSupPr>
          <m:e>
            <m:r>
              <m:rPr>
                <m:sty m:val="p"/>
              </m:rPr>
              <w:rPr>
                <w:rFonts w:ascii="Cambria Math" w:eastAsiaTheme="majorEastAsia" w:hAnsi="Cambria Math" w:hint="eastAsia"/>
              </w:rPr>
              <m:t>x</m:t>
            </m:r>
          </m:e>
          <m:sup>
            <m:r>
              <w:rPr>
                <w:rFonts w:ascii="Cambria Math" w:eastAsiaTheme="majorEastAsia" w:hAnsi="Cambria Math"/>
              </w:rPr>
              <m:t>i</m:t>
            </m:r>
          </m:sup>
        </m:sSup>
        <m:r>
          <m:rPr>
            <m:sty m:val="p"/>
          </m:rPr>
          <w:rPr>
            <w:rFonts w:ascii="Cambria Math" w:eastAsiaTheme="majorEastAsia" w:hAnsi="Cambria Math"/>
          </w:rPr>
          <m:t>[n]</m:t>
        </m:r>
      </m:oMath>
      <w:r w:rsidRPr="004E4353">
        <w:rPr>
          <w:rFonts w:asciiTheme="majorEastAsia" w:eastAsiaTheme="majorEastAsia" w:hAnsiTheme="majorEastAsia" w:hint="eastAsia"/>
        </w:rPr>
        <w:t>(</w:t>
      </w:r>
      <w:r w:rsidRPr="004E4353">
        <w:rPr>
          <w:rFonts w:asciiTheme="majorEastAsia" w:eastAsiaTheme="majorEastAsia" w:hAnsiTheme="majorEastAsia"/>
        </w:rPr>
        <w:t>i=1,2,…,I</w:t>
      </w:r>
      <w:r w:rsidRPr="004E4353">
        <w:rPr>
          <w:rFonts w:asciiTheme="majorEastAsia" w:eastAsiaTheme="majorEastAsia" w:hAnsiTheme="majorEastAsia" w:hint="eastAsia"/>
        </w:rPr>
        <w:t>)，得到相应的</w:t>
      </w:r>
      <m:oMath>
        <m:sSubSup>
          <m:sSubSupPr>
            <m:ctrlPr>
              <w:rPr>
                <w:rFonts w:ascii="Cambria Math" w:eastAsiaTheme="majorEastAsia" w:hAnsi="Cambria Math"/>
              </w:rPr>
            </m:ctrlPr>
          </m:sSubSupPr>
          <m:e>
            <m:r>
              <w:rPr>
                <w:rFonts w:ascii="Cambria Math" w:eastAsiaTheme="majorEastAsia" w:hAnsi="Cambria Math"/>
              </w:rPr>
              <m:t>IMF</m:t>
            </m:r>
          </m:e>
          <m:sub>
            <m:r>
              <w:rPr>
                <w:rFonts w:ascii="Cambria Math" w:eastAsiaTheme="majorEastAsia" w:hAnsi="Cambria Math"/>
              </w:rPr>
              <m:t>k</m:t>
            </m:r>
          </m:sub>
          <m:sup>
            <m:r>
              <w:rPr>
                <w:rFonts w:ascii="Cambria Math" w:eastAsiaTheme="majorEastAsia" w:hAnsi="Cambria Math" w:hint="eastAsia"/>
              </w:rPr>
              <m:t>i</m:t>
            </m:r>
          </m:sup>
        </m:sSubSup>
        <m:r>
          <m:rPr>
            <m:sty m:val="p"/>
          </m:rPr>
          <w:rPr>
            <w:rFonts w:ascii="Cambria Math" w:eastAsiaTheme="majorEastAsia" w:hAnsi="Cambria Math"/>
          </w:rPr>
          <m:t>[n]</m:t>
        </m:r>
      </m:oMath>
      <w:r w:rsidRPr="004E4353">
        <w:rPr>
          <w:rFonts w:asciiTheme="majorEastAsia" w:eastAsiaTheme="majorEastAsia" w:hAnsiTheme="majorEastAsia" w:hint="eastAsia"/>
        </w:rPr>
        <w:t>，k</w:t>
      </w:r>
      <w:r w:rsidRPr="004E4353">
        <w:rPr>
          <w:rFonts w:asciiTheme="majorEastAsia" w:eastAsiaTheme="majorEastAsia" w:hAnsiTheme="majorEastAsia"/>
        </w:rPr>
        <w:t>=1,2,…,K</w:t>
      </w:r>
      <w:r w:rsidRPr="004E4353">
        <w:rPr>
          <w:rFonts w:asciiTheme="majorEastAsia" w:eastAsiaTheme="majorEastAsia" w:hAnsiTheme="majorEastAsia" w:hint="eastAsia"/>
        </w:rPr>
        <w:t>代表不同的模态；</w:t>
      </w:r>
    </w:p>
    <w:p w:rsidR="004157B5" w:rsidRPr="004E4353" w:rsidRDefault="004157B5" w:rsidP="004E4353">
      <w:pPr>
        <w:pStyle w:val="af2"/>
        <w:numPr>
          <w:ilvl w:val="0"/>
          <w:numId w:val="18"/>
        </w:numPr>
        <w:ind w:firstLineChars="0"/>
      </w:pPr>
      <w:r w:rsidRPr="004E4353">
        <w:rPr>
          <w:rFonts w:asciiTheme="majorEastAsia" w:eastAsiaTheme="majorEastAsia" w:hAnsiTheme="majorEastAsia" w:hint="eastAsia"/>
        </w:rPr>
        <w:t>通过</w:t>
      </w:r>
      <m:oMath>
        <m:sSubSup>
          <m:sSubSupPr>
            <m:ctrlPr>
              <w:rPr>
                <w:rFonts w:ascii="Cambria Math" w:eastAsiaTheme="majorEastAsia" w:hAnsi="Cambria Math"/>
              </w:rPr>
            </m:ctrlPr>
          </m:sSubSupPr>
          <m:e>
            <m:r>
              <w:rPr>
                <w:rFonts w:ascii="Cambria Math" w:eastAsiaTheme="majorEastAsia" w:hAnsi="Cambria Math"/>
              </w:rPr>
              <m:t>IMF</m:t>
            </m:r>
          </m:e>
          <m:sub>
            <m:r>
              <w:rPr>
                <w:rFonts w:ascii="Cambria Math" w:eastAsiaTheme="majorEastAsia" w:hAnsi="Cambria Math"/>
              </w:rPr>
              <m:t>k</m:t>
            </m:r>
          </m:sub>
          <m:sup>
            <m:r>
              <w:rPr>
                <w:rFonts w:ascii="Cambria Math" w:eastAsiaTheme="majorEastAsia" w:hAnsi="Cambria Math" w:hint="eastAsia"/>
              </w:rPr>
              <m:t>i</m:t>
            </m:r>
          </m:sup>
        </m:sSubSup>
      </m:oMath>
      <w:r w:rsidRPr="004E4353">
        <w:rPr>
          <w:rFonts w:asciiTheme="majorEastAsia" w:eastAsiaTheme="majorEastAsia" w:hAnsiTheme="majorEastAsia" w:hint="eastAsia"/>
        </w:rPr>
        <w:t>平均，用EEMD方法计算模态</w:t>
      </w:r>
      <m:oMath>
        <m:acc>
          <m:accPr>
            <m:chr m:val="̅"/>
            <m:ctrlPr>
              <w:rPr>
                <w:rFonts w:ascii="Cambria Math" w:eastAsiaTheme="majorEastAsia" w:hAnsi="Cambria Math"/>
                <w:i/>
              </w:rPr>
            </m:ctrlPr>
          </m:accPr>
          <m:e>
            <m:sSub>
              <m:sSubPr>
                <m:ctrlPr>
                  <w:rPr>
                    <w:rFonts w:ascii="Cambria Math" w:eastAsiaTheme="majorEastAsia" w:hAnsi="Cambria Math"/>
                    <w:i/>
                  </w:rPr>
                </m:ctrlPr>
              </m:sSubPr>
              <m:e>
                <m:r>
                  <w:rPr>
                    <w:rFonts w:ascii="Cambria Math" w:eastAsiaTheme="majorEastAsia" w:hAnsi="Cambria Math"/>
                  </w:rPr>
                  <m:t>IMF</m:t>
                </m:r>
              </m:e>
              <m:sub>
                <m:r>
                  <w:rPr>
                    <w:rFonts w:ascii="Cambria Math" w:eastAsiaTheme="majorEastAsia" w:hAnsi="Cambria Math"/>
                  </w:rPr>
                  <m:t>k</m:t>
                </m:r>
              </m:sub>
            </m:sSub>
          </m:e>
        </m:acc>
      </m:oMath>
      <w:r w:rsidRPr="004E4353">
        <w:rPr>
          <w:rFonts w:asciiTheme="majorEastAsia" w:eastAsiaTheme="majorEastAsia" w:hAnsiTheme="majorEastAsia" w:hint="eastAsia"/>
        </w:rPr>
        <w:t>：</w:t>
      </w:r>
    </w:p>
    <w:tbl>
      <w:tblPr>
        <w:tblStyle w:val="a6"/>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780"/>
        <w:gridCol w:w="6746"/>
        <w:gridCol w:w="996"/>
      </w:tblGrid>
      <w:tr w:rsidR="004157B5" w:rsidRPr="00B17E6F" w:rsidTr="006A2096">
        <w:trPr>
          <w:trHeight w:val="861"/>
          <w:jc w:val="center"/>
        </w:trPr>
        <w:tc>
          <w:tcPr>
            <w:tcW w:w="458" w:type="pct"/>
            <w:vAlign w:val="center"/>
          </w:tcPr>
          <w:p w:rsidR="004157B5" w:rsidRPr="00B17E6F" w:rsidRDefault="004157B5" w:rsidP="004E4353">
            <w:pPr>
              <w:pStyle w:val="af2"/>
              <w:spacing w:line="240" w:lineRule="auto"/>
              <w:ind w:firstLine="480"/>
            </w:pPr>
          </w:p>
        </w:tc>
        <w:tc>
          <w:tcPr>
            <w:tcW w:w="3958" w:type="pct"/>
            <w:vAlign w:val="center"/>
          </w:tcPr>
          <w:p w:rsidR="004157B5" w:rsidRPr="00B17E6F" w:rsidRDefault="006079A4" w:rsidP="004E4353">
            <w:pPr>
              <w:pStyle w:val="af2"/>
              <w:spacing w:line="240" w:lineRule="auto"/>
              <w:ind w:firstLine="480"/>
            </w:pPr>
            <m:oMathPara>
              <m:oMath>
                <m:acc>
                  <m:accPr>
                    <m:chr m:val="̅"/>
                    <m:ctrlPr>
                      <w:rPr>
                        <w:rFonts w:ascii="Cambria Math" w:hAnsi="Cambria Math"/>
                        <w:i/>
                      </w:rPr>
                    </m:ctrlPr>
                  </m:accPr>
                  <m:e>
                    <m:sSub>
                      <m:sSubPr>
                        <m:ctrlPr>
                          <w:rPr>
                            <w:rFonts w:ascii="Cambria Math" w:hAnsi="Cambria Math"/>
                            <w:i/>
                          </w:rPr>
                        </m:ctrlPr>
                      </m:sSubPr>
                      <m:e>
                        <m:r>
                          <w:rPr>
                            <w:rFonts w:ascii="Cambria Math" w:hAnsi="Cambria Math"/>
                          </w:rPr>
                          <m:t>IMF</m:t>
                        </m:r>
                      </m:e>
                      <m:sub>
                        <m:r>
                          <w:rPr>
                            <w:rFonts w:ascii="Cambria Math" w:hAnsi="Cambria Math"/>
                          </w:rPr>
                          <m:t>k</m:t>
                        </m:r>
                      </m:sub>
                    </m:sSub>
                  </m:e>
                </m:acc>
                <m:d>
                  <m:dPr>
                    <m:begChr m:val="["/>
                    <m:endChr m:val="]"/>
                    <m:ctrlPr>
                      <w:rPr>
                        <w:rFonts w:ascii="Cambria Math" w:hAnsi="Cambria Math"/>
                        <w:i/>
                      </w:rPr>
                    </m:ctrlPr>
                  </m:dPr>
                  <m:e>
                    <m:r>
                      <w:rPr>
                        <w:rFonts w:ascii="Cambria Math" w:hAnsi="Cambria Math"/>
                      </w:rPr>
                      <m:t>n</m:t>
                    </m:r>
                  </m:e>
                </m:d>
                <m:r>
                  <w:rPr>
                    <w:rFonts w:ascii="Cambria Math" w:hAnsi="Cambria Math"/>
                  </w:rPr>
                  <m:t>=(1/I)</m:t>
                </m:r>
                <m:nary>
                  <m:naryPr>
                    <m:chr m:val="∑"/>
                    <m:limLoc m:val="undOvr"/>
                    <m:ctrlPr>
                      <w:rPr>
                        <w:rFonts w:ascii="Cambria Math" w:hAnsi="Cambria Math"/>
                        <w:i/>
                      </w:rPr>
                    </m:ctrlPr>
                  </m:naryPr>
                  <m:sub>
                    <m:r>
                      <w:rPr>
                        <w:rFonts w:ascii="Cambria Math" w:hAnsi="Cambria Math" w:hint="eastAsia"/>
                      </w:rPr>
                      <m:t>i</m:t>
                    </m:r>
                    <m:r>
                      <w:rPr>
                        <w:rFonts w:ascii="Cambria Math" w:hAnsi="Cambria Math"/>
                      </w:rPr>
                      <m:t>=1</m:t>
                    </m:r>
                  </m:sub>
                  <m:sup>
                    <m:r>
                      <w:rPr>
                        <w:rFonts w:ascii="Cambria Math" w:hAnsi="Cambria Math"/>
                      </w:rPr>
                      <m:t>I</m:t>
                    </m:r>
                  </m:sup>
                  <m:e>
                    <m:sSubSup>
                      <m:sSubSupPr>
                        <m:ctrlPr>
                          <w:rPr>
                            <w:rFonts w:ascii="Cambria Math" w:hAnsi="Cambria Math"/>
                            <w:i/>
                          </w:rPr>
                        </m:ctrlPr>
                      </m:sSubSupPr>
                      <m:e>
                        <m:r>
                          <w:rPr>
                            <w:rFonts w:ascii="Cambria Math" w:hAnsi="Cambria Math"/>
                          </w:rPr>
                          <m:t>IMF</m:t>
                        </m:r>
                      </m:e>
                      <m:sub>
                        <m:r>
                          <w:rPr>
                            <w:rFonts w:ascii="Cambria Math" w:hAnsi="Cambria Math"/>
                          </w:rPr>
                          <m:t>k</m:t>
                        </m:r>
                      </m:sub>
                      <m:sup>
                        <m:r>
                          <w:rPr>
                            <w:rFonts w:ascii="Cambria Math" w:hAnsi="Cambria Math"/>
                          </w:rPr>
                          <m:t>i</m:t>
                        </m:r>
                      </m:sup>
                    </m:sSubSup>
                    <m:d>
                      <m:dPr>
                        <m:begChr m:val="["/>
                        <m:endChr m:val="]"/>
                        <m:ctrlPr>
                          <w:rPr>
                            <w:rFonts w:ascii="Cambria Math" w:hAnsi="Cambria Math"/>
                            <w:i/>
                          </w:rPr>
                        </m:ctrlPr>
                      </m:dPr>
                      <m:e>
                        <m:r>
                          <w:rPr>
                            <w:rFonts w:ascii="Cambria Math" w:hAnsi="Cambria Math"/>
                          </w:rPr>
                          <m:t>n</m:t>
                        </m:r>
                      </m:e>
                    </m:d>
                  </m:e>
                </m:nary>
              </m:oMath>
            </m:oMathPara>
          </w:p>
        </w:tc>
        <w:tc>
          <w:tcPr>
            <w:tcW w:w="584" w:type="pct"/>
            <w:vAlign w:val="center"/>
          </w:tcPr>
          <w:p w:rsidR="004157B5" w:rsidRPr="00B17E6F" w:rsidRDefault="004157B5" w:rsidP="004E4353">
            <w:pPr>
              <w:pStyle w:val="af2"/>
              <w:spacing w:line="240" w:lineRule="auto"/>
              <w:ind w:firstLineChars="0" w:firstLine="0"/>
            </w:pPr>
            <w:r w:rsidRPr="00B17E6F">
              <w:rPr>
                <w:rFonts w:hint="eastAsia"/>
              </w:rPr>
              <w:t>（</w:t>
            </w:r>
            <w:r>
              <w:t>4</w:t>
            </w:r>
            <w:r w:rsidRPr="00B17E6F">
              <w:rPr>
                <w:rFonts w:hint="eastAsia"/>
              </w:rPr>
              <w:t>.</w:t>
            </w:r>
            <w:r>
              <w:t>2</w:t>
            </w:r>
            <w:r w:rsidRPr="00B17E6F">
              <w:rPr>
                <w:rFonts w:hint="eastAsia"/>
              </w:rPr>
              <w:t>）</w:t>
            </w:r>
          </w:p>
        </w:tc>
      </w:tr>
    </w:tbl>
    <w:p w:rsidR="00D10BB2" w:rsidRDefault="00662AFA" w:rsidP="002F1AAF">
      <w:pPr>
        <w:pStyle w:val="af"/>
        <w:spacing w:before="156"/>
        <w:pPrChange w:id="99" w:author="fyp" w:date="2017-09-12T22:09:00Z">
          <w:pPr>
            <w:pStyle w:val="af"/>
          </w:pPr>
        </w:pPrChange>
      </w:pPr>
      <w:bookmarkStart w:id="100" w:name="_Toc492044858"/>
      <w:r>
        <w:rPr>
          <w:rFonts w:hint="eastAsia"/>
        </w:rPr>
        <w:t>4.</w:t>
      </w:r>
      <w:r w:rsidR="00243F4D">
        <w:t>2</w:t>
      </w:r>
      <w:r>
        <w:rPr>
          <w:rFonts w:hint="eastAsia"/>
        </w:rPr>
        <w:t>.3 二维集合经验模态分解</w:t>
      </w:r>
      <w:bookmarkEnd w:id="100"/>
    </w:p>
    <w:p w:rsidR="0080523D" w:rsidRPr="0080523D" w:rsidRDefault="00E6290A" w:rsidP="008B1A87">
      <w:pPr>
        <w:pStyle w:val="af2"/>
        <w:ind w:firstLine="480"/>
      </w:pPr>
      <w:r>
        <w:rPr>
          <w:rFonts w:hint="eastAsia"/>
        </w:rPr>
        <w:t>对于二维空间数据或图像，人们</w:t>
      </w:r>
      <w:r w:rsidR="0080523D" w:rsidRPr="0080523D">
        <w:rPr>
          <w:rFonts w:hint="eastAsia"/>
        </w:rPr>
        <w:t>常会把其看作是一维数据序列在</w:t>
      </w:r>
      <w:r w:rsidR="0080523D" w:rsidRPr="0080523D">
        <w:rPr>
          <w:rFonts w:hint="eastAsia"/>
        </w:rPr>
        <w:t>x</w:t>
      </w:r>
      <w:r w:rsidR="0080523D" w:rsidRPr="0080523D">
        <w:rPr>
          <w:rFonts w:hint="eastAsia"/>
        </w:rPr>
        <w:t>或</w:t>
      </w:r>
      <w:r w:rsidR="0080523D" w:rsidRPr="0080523D">
        <w:rPr>
          <w:rFonts w:hint="eastAsia"/>
        </w:rPr>
        <w:t>y</w:t>
      </w:r>
      <w:r w:rsidR="0080523D" w:rsidRPr="0080523D">
        <w:rPr>
          <w:rFonts w:hint="eastAsia"/>
        </w:rPr>
        <w:t>方向上的序列组合，最初的</w:t>
      </w:r>
      <w:r>
        <w:rPr>
          <w:rFonts w:hint="eastAsia"/>
        </w:rPr>
        <w:t>分解</w:t>
      </w:r>
      <w:r w:rsidR="0080523D" w:rsidRPr="0080523D">
        <w:rPr>
          <w:rFonts w:hint="eastAsia"/>
        </w:rPr>
        <w:t>算法是将二维数据（图像）的每一行（或列）单独进行</w:t>
      </w:r>
      <w:r w:rsidR="0080523D" w:rsidRPr="0080523D">
        <w:rPr>
          <w:rFonts w:hint="eastAsia"/>
        </w:rPr>
        <w:t>EEMD</w:t>
      </w:r>
      <w:r w:rsidR="0080523D" w:rsidRPr="0080523D">
        <w:rPr>
          <w:rFonts w:hint="eastAsia"/>
        </w:rPr>
        <w:t>处理，然后将所有的行（列）处理结果组合起来，这样做虽然可以分解出不同层次的图像，但由于它将二维信号的每一维向量当作一个独立的过程，忽略了二维信号的相关性，因此按照此方法处理得出的结果很难令人满意。此外，也有研究者提出使用不同二</w:t>
      </w:r>
      <w:proofErr w:type="gramStart"/>
      <w:r w:rsidR="0080523D" w:rsidRPr="0080523D">
        <w:rPr>
          <w:rFonts w:hint="eastAsia"/>
        </w:rPr>
        <w:t>维经验</w:t>
      </w:r>
      <w:proofErr w:type="gramEnd"/>
      <w:r w:rsidR="0080523D" w:rsidRPr="0080523D">
        <w:rPr>
          <w:rFonts w:hint="eastAsia"/>
        </w:rPr>
        <w:t>模态分解（</w:t>
      </w:r>
      <w:r w:rsidR="0080523D" w:rsidRPr="0080523D">
        <w:rPr>
          <w:rFonts w:hint="eastAsia"/>
        </w:rPr>
        <w:t>BEMD</w:t>
      </w:r>
      <w:r w:rsidR="0080523D" w:rsidRPr="0080523D">
        <w:rPr>
          <w:rFonts w:hint="eastAsia"/>
        </w:rPr>
        <w:t>）方法，比如基于</w:t>
      </w:r>
      <w:r w:rsidR="0080523D" w:rsidRPr="0080523D">
        <w:rPr>
          <w:rFonts w:hint="eastAsia"/>
        </w:rPr>
        <w:t>Delaunay</w:t>
      </w:r>
      <w:r w:rsidR="0080523D" w:rsidRPr="0080523D">
        <w:rPr>
          <w:rFonts w:hint="eastAsia"/>
        </w:rPr>
        <w:t>三角剖分与曲面差值法的</w:t>
      </w:r>
      <w:r w:rsidR="0080523D" w:rsidRPr="0080523D">
        <w:rPr>
          <w:rFonts w:hint="eastAsia"/>
        </w:rPr>
        <w:t>BEMD</w:t>
      </w:r>
      <w:r w:rsidR="0080523D" w:rsidRPr="0080523D">
        <w:rPr>
          <w:rFonts w:hint="eastAsia"/>
        </w:rPr>
        <w:t>算法，这类算法最大的缺陷就是逻辑复杂，处理过程用时太长</w:t>
      </w:r>
      <w:r>
        <w:rPr>
          <w:rFonts w:hint="eastAsia"/>
        </w:rPr>
        <w:t>且对</w:t>
      </w:r>
      <w:r>
        <w:rPr>
          <w:rFonts w:hint="eastAsia"/>
        </w:rPr>
        <w:t>GPU</w:t>
      </w:r>
      <w:r>
        <w:rPr>
          <w:rFonts w:hint="eastAsia"/>
        </w:rPr>
        <w:t>的运算速度有较高要求</w:t>
      </w:r>
      <w:r w:rsidR="0080523D" w:rsidRPr="0080523D">
        <w:rPr>
          <w:rFonts w:hint="eastAsia"/>
        </w:rPr>
        <w:t>。</w:t>
      </w:r>
    </w:p>
    <w:p w:rsidR="006A2096" w:rsidRDefault="0080523D" w:rsidP="008B1A87">
      <w:pPr>
        <w:pStyle w:val="af2"/>
        <w:ind w:firstLine="480"/>
      </w:pPr>
      <w:r>
        <w:rPr>
          <w:rFonts w:hint="eastAsia"/>
        </w:rPr>
        <w:t>本研究中</w:t>
      </w:r>
      <w:r w:rsidRPr="0080523D">
        <w:rPr>
          <w:rFonts w:hint="eastAsia"/>
        </w:rPr>
        <w:t>结合</w:t>
      </w:r>
      <w:r w:rsidRPr="0080523D">
        <w:rPr>
          <w:rFonts w:hint="eastAsia"/>
        </w:rPr>
        <w:t>EEMD</w:t>
      </w:r>
      <w:r w:rsidRPr="0080523D">
        <w:rPr>
          <w:rFonts w:hint="eastAsia"/>
        </w:rPr>
        <w:t>算法并对其缺点进行改良，</w:t>
      </w:r>
      <w:r>
        <w:rPr>
          <w:rFonts w:hint="eastAsia"/>
        </w:rPr>
        <w:t>使用了</w:t>
      </w:r>
      <w:r w:rsidRPr="00662AFA">
        <w:rPr>
          <w:rFonts w:hint="eastAsia"/>
        </w:rPr>
        <w:t>二维集合经验模态分解（</w:t>
      </w:r>
      <w:r w:rsidRPr="00662AFA">
        <w:rPr>
          <w:rFonts w:hint="eastAsia"/>
        </w:rPr>
        <w:t>Bi-Dimensional Ensemble Empirical Mode Decomposition, BEEMD</w:t>
      </w:r>
      <w:r w:rsidRPr="00662AFA">
        <w:rPr>
          <w:rFonts w:hint="eastAsia"/>
        </w:rPr>
        <w:t>）</w:t>
      </w:r>
      <w:r>
        <w:rPr>
          <w:rFonts w:hint="eastAsia"/>
        </w:rPr>
        <w:t>方法，</w:t>
      </w:r>
      <w:r w:rsidR="00E6290A" w:rsidRPr="00E6290A">
        <w:rPr>
          <w:rFonts w:hint="eastAsia"/>
        </w:rPr>
        <w:t>通过对分解出的</w:t>
      </w:r>
      <w:r w:rsidR="00E6290A">
        <w:rPr>
          <w:rFonts w:hint="eastAsia"/>
        </w:rPr>
        <w:t>I</w:t>
      </w:r>
      <w:r w:rsidR="00E6290A">
        <w:t>MF</w:t>
      </w:r>
      <w:r w:rsidR="00E6290A">
        <w:rPr>
          <w:rFonts w:hint="eastAsia"/>
        </w:rPr>
        <w:t>层</w:t>
      </w:r>
      <w:r w:rsidR="00E6290A" w:rsidRPr="00E6290A">
        <w:rPr>
          <w:rFonts w:hint="eastAsia"/>
        </w:rPr>
        <w:t>进行行列叠加整合，对原有的</w:t>
      </w:r>
      <w:r w:rsidR="00E6290A" w:rsidRPr="00E6290A">
        <w:rPr>
          <w:rFonts w:hint="eastAsia"/>
        </w:rPr>
        <w:t>EEMD</w:t>
      </w:r>
      <w:r w:rsidR="00E6290A" w:rsidRPr="00E6290A">
        <w:rPr>
          <w:rFonts w:hint="eastAsia"/>
        </w:rPr>
        <w:t>算法在二维数据处理过程中出现的行（列）数据相关性缺失问题进行了修正。</w:t>
      </w:r>
      <w:r w:rsidR="006A2096">
        <w:rPr>
          <w:rFonts w:hint="eastAsia"/>
        </w:rPr>
        <w:t>使用</w:t>
      </w:r>
      <w:r w:rsidR="00E6290A">
        <w:rPr>
          <w:rFonts w:hint="eastAsia"/>
        </w:rPr>
        <w:t>此方法</w:t>
      </w:r>
      <w:r w:rsidRPr="0080523D">
        <w:rPr>
          <w:rFonts w:hint="eastAsia"/>
        </w:rPr>
        <w:t>能够对分辨率损失进行修正，</w:t>
      </w:r>
      <w:r w:rsidR="00E6290A">
        <w:rPr>
          <w:rFonts w:hint="eastAsia"/>
        </w:rPr>
        <w:t>可以降低激光散斑成像中因震动而产生的噪声</w:t>
      </w:r>
      <w:r w:rsidR="006A2096">
        <w:rPr>
          <w:rFonts w:hint="eastAsia"/>
        </w:rPr>
        <w:t>。</w:t>
      </w:r>
    </w:p>
    <w:p w:rsidR="004E4353" w:rsidRDefault="006A2096" w:rsidP="004E4353">
      <w:pPr>
        <w:pStyle w:val="af2"/>
        <w:ind w:firstLine="480"/>
      </w:pPr>
      <w:r>
        <w:rPr>
          <w:rFonts w:hint="eastAsia"/>
        </w:rPr>
        <w:t>BEEMD</w:t>
      </w:r>
      <w:r>
        <w:rPr>
          <w:rFonts w:hint="eastAsia"/>
        </w:rPr>
        <w:t>方法对激光散斑图像的计算步骤如下：</w:t>
      </w:r>
    </w:p>
    <w:p w:rsidR="004E4353" w:rsidRDefault="006A2096" w:rsidP="004E4353">
      <w:pPr>
        <w:pStyle w:val="af2"/>
        <w:numPr>
          <w:ilvl w:val="0"/>
          <w:numId w:val="19"/>
        </w:numPr>
        <w:ind w:firstLineChars="0"/>
      </w:pPr>
      <w:r w:rsidRPr="006A2096">
        <w:rPr>
          <w:rFonts w:hint="eastAsia"/>
        </w:rPr>
        <w:t>使用激光散斑血流成像装置来采集散斑图，将采集到的散斑灰度图样存储在计算机中以待进一步处理。</w:t>
      </w:r>
    </w:p>
    <w:p w:rsidR="006A2096" w:rsidRPr="006A2096" w:rsidRDefault="006A2096" w:rsidP="004E4353">
      <w:pPr>
        <w:pStyle w:val="af2"/>
        <w:numPr>
          <w:ilvl w:val="0"/>
          <w:numId w:val="19"/>
        </w:numPr>
        <w:ind w:firstLineChars="0"/>
      </w:pPr>
      <w:r w:rsidRPr="006A2096">
        <w:rPr>
          <w:rFonts w:hint="eastAsia"/>
        </w:rPr>
        <w:t>步骤</w:t>
      </w:r>
      <w:r w:rsidRPr="006A2096">
        <w:rPr>
          <w:rFonts w:hint="eastAsia"/>
        </w:rPr>
        <w:t>1</w:t>
      </w:r>
      <w:r w:rsidRPr="006A2096">
        <w:rPr>
          <w:rFonts w:hint="eastAsia"/>
        </w:rPr>
        <w:t>中采集的灰度图为一个</w:t>
      </w:r>
      <w:r w:rsidRPr="006A2096">
        <w:rPr>
          <w:rFonts w:hint="eastAsia"/>
        </w:rPr>
        <w:t>N</w:t>
      </w:r>
      <w:r w:rsidRPr="006A2096">
        <w:rPr>
          <w:rFonts w:hint="eastAsia"/>
        </w:rPr>
        <w:t>行</w:t>
      </w:r>
      <w:r w:rsidRPr="006A2096">
        <w:rPr>
          <w:rFonts w:hint="eastAsia"/>
        </w:rPr>
        <w:t>M</w:t>
      </w:r>
      <w:r w:rsidRPr="006A2096">
        <w:rPr>
          <w:rFonts w:hint="eastAsia"/>
        </w:rPr>
        <w:t>列的二维数据序列</w:t>
      </w:r>
    </w:p>
    <w:tbl>
      <w:tblPr>
        <w:tblStyle w:val="a6"/>
        <w:tblW w:w="4937" w:type="pct"/>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262"/>
        <w:gridCol w:w="5891"/>
        <w:gridCol w:w="1262"/>
      </w:tblGrid>
      <w:tr w:rsidR="006A2096" w:rsidRPr="00B17E6F" w:rsidTr="006A2096">
        <w:trPr>
          <w:trHeight w:val="861"/>
        </w:trPr>
        <w:tc>
          <w:tcPr>
            <w:tcW w:w="750" w:type="pct"/>
            <w:vAlign w:val="center"/>
          </w:tcPr>
          <w:p w:rsidR="006A2096" w:rsidRPr="00B17E6F" w:rsidRDefault="006A2096" w:rsidP="004E4353">
            <w:pPr>
              <w:pStyle w:val="af2"/>
              <w:spacing w:line="240" w:lineRule="auto"/>
              <w:ind w:firstLine="480"/>
            </w:pPr>
          </w:p>
        </w:tc>
        <w:tc>
          <w:tcPr>
            <w:tcW w:w="3500" w:type="pct"/>
            <w:vAlign w:val="center"/>
          </w:tcPr>
          <w:p w:rsidR="006A2096" w:rsidRPr="00B17E6F" w:rsidRDefault="006A2096" w:rsidP="004E4353">
            <w:pPr>
              <w:pStyle w:val="af2"/>
              <w:spacing w:line="240" w:lineRule="auto"/>
              <w:ind w:firstLine="480"/>
            </w:pPr>
            <m:oMathPara>
              <m:oMath>
                <m:r>
                  <w:rPr>
                    <w:rFonts w:ascii="Cambria Math" w:eastAsiaTheme="majorEastAsia" w:hAnsi="Cambria Math"/>
                  </w:rPr>
                  <m:t>f</m:t>
                </m:r>
                <m:d>
                  <m:dPr>
                    <m:ctrlPr>
                      <w:rPr>
                        <w:rFonts w:ascii="Cambria Math" w:eastAsiaTheme="majorEastAsia" w:hAnsi="Cambria Math"/>
                      </w:rPr>
                    </m:ctrlPr>
                  </m:dPr>
                  <m:e>
                    <m:r>
                      <w:rPr>
                        <w:rFonts w:ascii="Cambria Math" w:eastAsiaTheme="majorEastAsia" w:hAnsi="Cambria Math"/>
                      </w:rPr>
                      <m:t>m</m:t>
                    </m:r>
                    <m:r>
                      <m:rPr>
                        <m:sty m:val="p"/>
                      </m:rPr>
                      <w:rPr>
                        <w:rFonts w:ascii="Cambria Math" w:eastAsiaTheme="majorEastAsia" w:hAnsi="Cambria Math"/>
                      </w:rPr>
                      <m:t>,</m:t>
                    </m:r>
                    <m:r>
                      <w:rPr>
                        <w:rFonts w:ascii="Cambria Math" w:eastAsiaTheme="majorEastAsia" w:hAnsi="Cambria Math"/>
                      </w:rPr>
                      <m:t>n</m:t>
                    </m:r>
                  </m:e>
                </m:d>
                <m:r>
                  <m:rPr>
                    <m:sty m:val="p"/>
                  </m:rPr>
                  <w:rPr>
                    <w:rFonts w:ascii="Cambria Math" w:eastAsiaTheme="majorEastAsia" w:hAnsi="Cambria Math"/>
                  </w:rPr>
                  <m:t>=</m:t>
                </m:r>
                <m:d>
                  <m:dPr>
                    <m:ctrlPr>
                      <w:rPr>
                        <w:rFonts w:ascii="Cambria Math" w:eastAsiaTheme="majorEastAsia" w:hAnsi="Cambria Math"/>
                      </w:rPr>
                    </m:ctrlPr>
                  </m:dPr>
                  <m:e>
                    <m:m>
                      <m:mPr>
                        <m:mcs>
                          <m:mc>
                            <m:mcPr>
                              <m:count m:val="4"/>
                              <m:mcJc m:val="center"/>
                            </m:mcPr>
                          </m:mc>
                        </m:mcs>
                        <m:ctrlPr>
                          <w:rPr>
                            <w:rFonts w:ascii="Cambria Math" w:eastAsiaTheme="majorEastAsia" w:hAnsi="Cambria Math"/>
                          </w:rPr>
                        </m:ctrlPr>
                      </m:mPr>
                      <m:mr>
                        <m:e>
                          <m:sSub>
                            <m:sSubPr>
                              <m:ctrlPr>
                                <w:rPr>
                                  <w:rFonts w:ascii="Cambria Math" w:eastAsiaTheme="majorEastAsia" w:hAnsi="Cambria Math"/>
                                </w:rPr>
                              </m:ctrlPr>
                            </m:sSubPr>
                            <m:e>
                              <m:r>
                                <w:rPr>
                                  <w:rFonts w:ascii="Cambria Math" w:eastAsiaTheme="majorEastAsia" w:hAnsi="Cambria Math"/>
                                </w:rPr>
                                <m:t>f</m:t>
                              </m:r>
                            </m:e>
                            <m:sub>
                              <m:r>
                                <m:rPr>
                                  <m:sty m:val="p"/>
                                </m:rPr>
                                <w:rPr>
                                  <w:rFonts w:ascii="Cambria Math" w:eastAsiaTheme="majorEastAsia" w:hAnsi="Cambria Math"/>
                                </w:rPr>
                                <m:t>1,1</m:t>
                              </m:r>
                            </m:sub>
                          </m:sSub>
                        </m:e>
                        <m:e>
                          <m:sSub>
                            <m:sSubPr>
                              <m:ctrlPr>
                                <w:rPr>
                                  <w:rFonts w:ascii="Cambria Math" w:eastAsiaTheme="majorEastAsia" w:hAnsi="Cambria Math"/>
                                </w:rPr>
                              </m:ctrlPr>
                            </m:sSubPr>
                            <m:e>
                              <m:r>
                                <w:rPr>
                                  <w:rFonts w:ascii="Cambria Math" w:eastAsiaTheme="majorEastAsia" w:hAnsi="Cambria Math"/>
                                </w:rPr>
                                <m:t>f</m:t>
                              </m:r>
                            </m:e>
                            <m:sub>
                              <m:r>
                                <m:rPr>
                                  <m:sty m:val="p"/>
                                </m:rPr>
                                <w:rPr>
                                  <w:rFonts w:ascii="Cambria Math" w:eastAsiaTheme="majorEastAsia" w:hAnsi="Cambria Math"/>
                                </w:rPr>
                                <m:t>2,1</m:t>
                              </m:r>
                            </m:sub>
                          </m:sSub>
                        </m:e>
                        <m:e>
                          <m:r>
                            <m:rPr>
                              <m:sty m:val="p"/>
                            </m:rPr>
                            <w:rPr>
                              <w:rFonts w:ascii="Cambria Math" w:eastAsiaTheme="majorEastAsia" w:hAnsi="Cambria Math"/>
                            </w:rPr>
                            <m:t>⋯</m:t>
                          </m:r>
                        </m:e>
                        <m:e>
                          <m:sSub>
                            <m:sSubPr>
                              <m:ctrlPr>
                                <w:rPr>
                                  <w:rFonts w:ascii="Cambria Math" w:eastAsiaTheme="majorEastAsia" w:hAnsi="Cambria Math"/>
                                </w:rPr>
                              </m:ctrlPr>
                            </m:sSubPr>
                            <m:e>
                              <m:r>
                                <w:rPr>
                                  <w:rFonts w:ascii="Cambria Math" w:eastAsiaTheme="majorEastAsia" w:hAnsi="Cambria Math"/>
                                </w:rPr>
                                <m:t>f</m:t>
                              </m:r>
                            </m:e>
                            <m:sub>
                              <m:r>
                                <w:rPr>
                                  <w:rFonts w:ascii="Cambria Math" w:eastAsiaTheme="majorEastAsia" w:hAnsi="Cambria Math"/>
                                </w:rPr>
                                <m:t>M</m:t>
                              </m:r>
                              <m:r>
                                <m:rPr>
                                  <m:sty m:val="p"/>
                                </m:rPr>
                                <w:rPr>
                                  <w:rFonts w:ascii="Cambria Math" w:eastAsiaTheme="majorEastAsia" w:hAnsi="Cambria Math"/>
                                </w:rPr>
                                <m:t>,1</m:t>
                              </m:r>
                            </m:sub>
                          </m:sSub>
                          <m:ctrlPr>
                            <w:rPr>
                              <w:rFonts w:ascii="Cambria Math" w:eastAsia="Cambria Math" w:hAnsi="Cambria Math" w:cs="Cambria Math"/>
                            </w:rPr>
                          </m:ctrlPr>
                        </m:e>
                      </m:mr>
                      <m:mr>
                        <m:e>
                          <m:sSub>
                            <m:sSubPr>
                              <m:ctrlPr>
                                <w:rPr>
                                  <w:rFonts w:ascii="Cambria Math" w:eastAsia="Cambria Math" w:hAnsi="Cambria Math" w:cs="Cambria Math"/>
                                </w:rPr>
                              </m:ctrlPr>
                            </m:sSubPr>
                            <m:e>
                              <m:r>
                                <w:rPr>
                                  <w:rFonts w:ascii="Cambria Math" w:eastAsia="Cambria Math" w:hAnsi="Cambria Math" w:cs="Cambria Math"/>
                                </w:rPr>
                                <m:t>f</m:t>
                              </m:r>
                            </m:e>
                            <m:sub>
                              <m:r>
                                <m:rPr>
                                  <m:sty m:val="p"/>
                                </m:rPr>
                                <w:rPr>
                                  <w:rFonts w:ascii="Cambria Math" w:eastAsia="Cambria Math" w:hAnsi="Cambria Math" w:cs="Cambria Math"/>
                                </w:rPr>
                                <m:t>1,2</m:t>
                              </m:r>
                            </m:sub>
                          </m:sSub>
                        </m:e>
                        <m:e>
                          <m:sSub>
                            <m:sSubPr>
                              <m:ctrlPr>
                                <w:rPr>
                                  <w:rFonts w:ascii="Cambria Math" w:eastAsiaTheme="majorEastAsia" w:hAnsi="Cambria Math"/>
                                </w:rPr>
                              </m:ctrlPr>
                            </m:sSubPr>
                            <m:e>
                              <m:r>
                                <w:rPr>
                                  <w:rFonts w:ascii="Cambria Math" w:eastAsiaTheme="majorEastAsia" w:hAnsi="Cambria Math"/>
                                </w:rPr>
                                <m:t>f</m:t>
                              </m:r>
                            </m:e>
                            <m:sub>
                              <m:r>
                                <m:rPr>
                                  <m:sty m:val="p"/>
                                </m:rPr>
                                <w:rPr>
                                  <w:rFonts w:ascii="Cambria Math" w:eastAsiaTheme="majorEastAsia" w:hAnsi="Cambria Math"/>
                                </w:rPr>
                                <m:t>2,2</m:t>
                              </m:r>
                            </m:sub>
                          </m:sSub>
                        </m:e>
                        <m:e>
                          <m:r>
                            <m:rPr>
                              <m:sty m:val="p"/>
                            </m:rPr>
                            <w:rPr>
                              <w:rFonts w:ascii="Cambria Math" w:eastAsiaTheme="majorEastAsia" w:hAnsi="Cambria Math"/>
                            </w:rPr>
                            <m:t>⋯</m:t>
                          </m:r>
                        </m:e>
                        <m:e>
                          <m:sSub>
                            <m:sSubPr>
                              <m:ctrlPr>
                                <w:rPr>
                                  <w:rFonts w:ascii="Cambria Math" w:eastAsiaTheme="majorEastAsia" w:hAnsi="Cambria Math"/>
                                </w:rPr>
                              </m:ctrlPr>
                            </m:sSubPr>
                            <m:e>
                              <m:r>
                                <w:rPr>
                                  <w:rFonts w:ascii="Cambria Math" w:eastAsiaTheme="majorEastAsia" w:hAnsi="Cambria Math"/>
                                </w:rPr>
                                <m:t>f</m:t>
                              </m:r>
                            </m:e>
                            <m:sub>
                              <m:r>
                                <w:rPr>
                                  <w:rFonts w:ascii="Cambria Math" w:eastAsiaTheme="majorEastAsia" w:hAnsi="Cambria Math"/>
                                </w:rPr>
                                <m:t>M</m:t>
                              </m:r>
                              <m:r>
                                <m:rPr>
                                  <m:sty m:val="p"/>
                                </m:rPr>
                                <w:rPr>
                                  <w:rFonts w:ascii="Cambria Math" w:eastAsiaTheme="majorEastAsia" w:hAnsi="Cambria Math"/>
                                </w:rPr>
                                <m:t>,2</m:t>
                              </m:r>
                            </m:sub>
                          </m:sSub>
                          <m:ctrlPr>
                            <w:rPr>
                              <w:rFonts w:ascii="Cambria Math" w:eastAsia="Cambria Math" w:hAnsi="Cambria Math" w:cs="Cambria Math"/>
                            </w:rPr>
                          </m:ctrlPr>
                        </m:e>
                      </m:mr>
                      <m:mr>
                        <m:e>
                          <m:r>
                            <m:rPr>
                              <m:sty m:val="p"/>
                            </m:rPr>
                            <w:rPr>
                              <w:rFonts w:ascii="Cambria Math" w:eastAsia="Cambria Math" w:hAnsi="Cambria Math" w:cs="Cambria Math"/>
                            </w:rPr>
                            <m:t>⋯</m:t>
                          </m:r>
                        </m:e>
                        <m:e>
                          <m:r>
                            <m:rPr>
                              <m:sty m:val="p"/>
                            </m:rPr>
                            <w:rPr>
                              <w:rFonts w:ascii="Cambria Math" w:eastAsiaTheme="majorEastAsia" w:hAnsi="Cambria Math"/>
                            </w:rPr>
                            <m:t>⋯</m:t>
                          </m:r>
                        </m:e>
                        <m:e>
                          <m:r>
                            <m:rPr>
                              <m:sty m:val="p"/>
                            </m:rPr>
                            <w:rPr>
                              <w:rFonts w:ascii="Cambria Math" w:eastAsiaTheme="majorEastAsia" w:hAnsi="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mr>
                      <m:mr>
                        <m:e>
                          <m:sSub>
                            <m:sSubPr>
                              <m:ctrlPr>
                                <w:rPr>
                                  <w:rFonts w:ascii="Cambria Math" w:eastAsia="Cambria Math" w:hAnsi="Cambria Math" w:cs="Cambria Math"/>
                                </w:rPr>
                              </m:ctrlPr>
                            </m:sSubPr>
                            <m:e>
                              <m:r>
                                <w:rPr>
                                  <w:rFonts w:ascii="Cambria Math" w:eastAsia="Cambria Math" w:hAnsi="Cambria Math" w:cs="Cambria Math"/>
                                </w:rPr>
                                <m:t>f</m:t>
                              </m:r>
                            </m:e>
                            <m:sub>
                              <m:r>
                                <m:rPr>
                                  <m:sty m:val="p"/>
                                </m:rPr>
                                <w:rPr>
                                  <w:rFonts w:ascii="Cambria Math" w:eastAsia="Cambria Math" w:hAnsi="Cambria Math" w:cs="Cambria Math"/>
                                </w:rPr>
                                <m:t>1,</m:t>
                              </m:r>
                              <m:r>
                                <w:rPr>
                                  <w:rFonts w:ascii="Cambria Math" w:eastAsia="Cambria Math" w:hAnsi="Cambria Math" w:cs="Cambria Math"/>
                                </w:rPr>
                                <m:t>N</m:t>
                              </m:r>
                            </m:sub>
                          </m:sSub>
                          <m:ctrlPr>
                            <w:rPr>
                              <w:rFonts w:ascii="Cambria Math" w:eastAsia="Cambria Math" w:hAnsi="Cambria Math" w:cs="Cambria Math"/>
                            </w:rPr>
                          </m:ctrlPr>
                        </m:e>
                        <m:e>
                          <m:sSub>
                            <m:sSubPr>
                              <m:ctrlPr>
                                <w:rPr>
                                  <w:rFonts w:ascii="Cambria Math" w:eastAsia="Cambria Math" w:hAnsi="Cambria Math" w:cs="Cambria Math"/>
                                </w:rPr>
                              </m:ctrlPr>
                            </m:sSubPr>
                            <m:e>
                              <m:r>
                                <w:rPr>
                                  <w:rFonts w:ascii="Cambria Math" w:eastAsia="Cambria Math" w:hAnsi="Cambria Math" w:cs="Cambria Math"/>
                                </w:rPr>
                                <m:t>f</m:t>
                              </m:r>
                            </m:e>
                            <m:sub>
                              <m:r>
                                <m:rPr>
                                  <m:sty m:val="p"/>
                                </m:rPr>
                                <w:rPr>
                                  <w:rFonts w:ascii="Cambria Math" w:eastAsia="Cambria Math" w:hAnsi="Cambria Math" w:cs="Cambria Math"/>
                                </w:rPr>
                                <m:t>2,</m:t>
                              </m:r>
                              <m:r>
                                <w:rPr>
                                  <w:rFonts w:ascii="Cambria Math" w:eastAsia="Cambria Math" w:hAnsi="Cambria Math" w:cs="Cambria Math"/>
                                </w:rPr>
                                <m:t>N</m:t>
                              </m:r>
                            </m:sub>
                          </m:sSub>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sSub>
                            <m:sSubPr>
                              <m:ctrlPr>
                                <w:rPr>
                                  <w:rFonts w:ascii="Cambria Math" w:eastAsia="Cambria Math" w:hAnsi="Cambria Math" w:cs="Cambria Math"/>
                                </w:rPr>
                              </m:ctrlPr>
                            </m:sSubPr>
                            <m:e>
                              <m:r>
                                <w:rPr>
                                  <w:rFonts w:ascii="Cambria Math" w:eastAsia="Cambria Math" w:hAnsi="Cambria Math" w:cs="Cambria Math"/>
                                </w:rPr>
                                <m:t>f</m:t>
                              </m:r>
                            </m:e>
                            <m:sub>
                              <m:r>
                                <w:rPr>
                                  <w:rFonts w:ascii="Cambria Math" w:eastAsia="Cambria Math" w:hAnsi="Cambria Math" w:cs="Cambria Math"/>
                                </w:rPr>
                                <m:t>M</m:t>
                              </m:r>
                              <m:r>
                                <m:rPr>
                                  <m:sty m:val="p"/>
                                </m:rPr>
                                <w:rPr>
                                  <w:rFonts w:ascii="Cambria Math" w:eastAsia="Cambria Math" w:hAnsi="Cambria Math" w:cs="Cambria Math"/>
                                </w:rPr>
                                <m:t>,</m:t>
                              </m:r>
                              <m:r>
                                <w:rPr>
                                  <w:rFonts w:ascii="Cambria Math" w:eastAsia="Cambria Math" w:hAnsi="Cambria Math" w:cs="Cambria Math"/>
                                </w:rPr>
                                <m:t>N</m:t>
                              </m:r>
                            </m:sub>
                          </m:sSub>
                        </m:e>
                      </m:mr>
                    </m:m>
                  </m:e>
                </m:d>
              </m:oMath>
            </m:oMathPara>
          </w:p>
        </w:tc>
        <w:tc>
          <w:tcPr>
            <w:tcW w:w="750" w:type="pct"/>
            <w:vAlign w:val="center"/>
          </w:tcPr>
          <w:p w:rsidR="006A2096" w:rsidRPr="00B17E6F" w:rsidRDefault="006A2096" w:rsidP="004E4353">
            <w:pPr>
              <w:pStyle w:val="af2"/>
              <w:spacing w:line="240" w:lineRule="auto"/>
              <w:ind w:firstLineChars="0" w:firstLine="0"/>
            </w:pPr>
            <w:r w:rsidRPr="00B17E6F">
              <w:rPr>
                <w:rFonts w:hint="eastAsia"/>
              </w:rPr>
              <w:t>（</w:t>
            </w:r>
            <w:r>
              <w:t>4</w:t>
            </w:r>
            <w:r w:rsidRPr="00B17E6F">
              <w:rPr>
                <w:rFonts w:hint="eastAsia"/>
              </w:rPr>
              <w:t>.</w:t>
            </w:r>
            <w:r>
              <w:t>3</w:t>
            </w:r>
            <w:r w:rsidRPr="00B17E6F">
              <w:rPr>
                <w:rFonts w:hint="eastAsia"/>
              </w:rPr>
              <w:t>）</w:t>
            </w:r>
          </w:p>
        </w:tc>
      </w:tr>
    </w:tbl>
    <w:p w:rsidR="006A2096" w:rsidRDefault="006A2096" w:rsidP="008B1A87">
      <w:pPr>
        <w:pStyle w:val="af2"/>
        <w:ind w:firstLine="480"/>
      </w:pPr>
      <w:proofErr w:type="gramStart"/>
      <w:r w:rsidRPr="006A2096">
        <w:rPr>
          <w:rFonts w:hint="eastAsia"/>
        </w:rPr>
        <w:t>取第</w:t>
      </w:r>
      <w:proofErr w:type="gramEnd"/>
      <w:r w:rsidRPr="006A2096">
        <w:rPr>
          <w:rFonts w:hint="eastAsia"/>
        </w:rPr>
        <w:t>m</w:t>
      </w:r>
      <w:r w:rsidRPr="006A2096">
        <w:rPr>
          <w:rFonts w:hint="eastAsia"/>
        </w:rPr>
        <w:t>列数据，</w:t>
      </w:r>
      <w:r w:rsidRPr="006A2096">
        <w:rPr>
          <w:rFonts w:hint="eastAsia"/>
        </w:rPr>
        <w:t>m</w:t>
      </w:r>
      <w:r w:rsidRPr="006A2096">
        <w:rPr>
          <w:rFonts w:hint="eastAsia"/>
        </w:rPr>
        <w:t>的取值范围（</w:t>
      </w:r>
      <w:r w:rsidRPr="006A2096">
        <w:rPr>
          <w:rFonts w:hint="eastAsia"/>
        </w:rPr>
        <w:t>1</w:t>
      </w:r>
      <w:r w:rsidRPr="006A2096">
        <w:rPr>
          <w:rFonts w:hint="eastAsia"/>
        </w:rPr>
        <w:t>，</w:t>
      </w:r>
      <w:r w:rsidRPr="006A2096">
        <w:rPr>
          <w:rFonts w:hint="eastAsia"/>
        </w:rPr>
        <w:t>M</w:t>
      </w:r>
      <w:r w:rsidRPr="006A2096">
        <w:rPr>
          <w:rFonts w:hint="eastAsia"/>
        </w:rPr>
        <w:t>）</w:t>
      </w:r>
    </w:p>
    <w:tbl>
      <w:tblPr>
        <w:tblStyle w:val="a6"/>
        <w:tblW w:w="4937" w:type="pct"/>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262"/>
        <w:gridCol w:w="5891"/>
        <w:gridCol w:w="1262"/>
      </w:tblGrid>
      <w:tr w:rsidR="006A2096" w:rsidRPr="00B17E6F" w:rsidTr="006A2096">
        <w:trPr>
          <w:trHeight w:val="861"/>
        </w:trPr>
        <w:tc>
          <w:tcPr>
            <w:tcW w:w="750" w:type="pct"/>
            <w:vAlign w:val="center"/>
          </w:tcPr>
          <w:p w:rsidR="006A2096" w:rsidRPr="00B17E6F" w:rsidRDefault="006A2096" w:rsidP="004E4353">
            <w:pPr>
              <w:pStyle w:val="af2"/>
              <w:spacing w:line="240" w:lineRule="auto"/>
              <w:ind w:firstLine="480"/>
            </w:pPr>
          </w:p>
        </w:tc>
        <w:tc>
          <w:tcPr>
            <w:tcW w:w="3500" w:type="pct"/>
            <w:vAlign w:val="center"/>
          </w:tcPr>
          <w:p w:rsidR="006A2096" w:rsidRPr="00B17E6F" w:rsidRDefault="006A2096" w:rsidP="004E4353">
            <w:pPr>
              <w:pStyle w:val="af2"/>
              <w:spacing w:line="240" w:lineRule="auto"/>
              <w:ind w:firstLine="480"/>
            </w:pPr>
            <m:oMathPara>
              <m:oMath>
                <m:r>
                  <w:rPr>
                    <w:rFonts w:ascii="Cambria Math" w:eastAsiaTheme="majorEastAsia" w:hAnsi="Cambria Math"/>
                  </w:rPr>
                  <m:t>f</m:t>
                </m:r>
                <m:d>
                  <m:dPr>
                    <m:ctrlPr>
                      <w:rPr>
                        <w:rFonts w:ascii="Cambria Math" w:eastAsiaTheme="majorEastAsia" w:hAnsi="Cambria Math"/>
                      </w:rPr>
                    </m:ctrlPr>
                  </m:dPr>
                  <m:e>
                    <m:r>
                      <w:rPr>
                        <w:rFonts w:ascii="Cambria Math" w:eastAsiaTheme="majorEastAsia" w:hAnsi="Cambria Math"/>
                      </w:rPr>
                      <m:t>m</m:t>
                    </m:r>
                    <m:r>
                      <m:rPr>
                        <m:sty m:val="p"/>
                      </m:rPr>
                      <w:rPr>
                        <w:rFonts w:ascii="Cambria Math" w:eastAsiaTheme="majorEastAsia" w:hAnsi="Cambria Math"/>
                      </w:rPr>
                      <m:t>,~</m:t>
                    </m:r>
                  </m:e>
                </m:d>
                <m:r>
                  <m:rPr>
                    <m:sty m:val="p"/>
                  </m:rPr>
                  <w:rPr>
                    <w:rFonts w:ascii="Cambria Math" w:eastAsiaTheme="majorEastAsia" w:hAnsi="Cambria Math"/>
                  </w:rPr>
                  <m:t>=</m:t>
                </m:r>
                <m:d>
                  <m:dPr>
                    <m:ctrlPr>
                      <w:rPr>
                        <w:rFonts w:ascii="Cambria Math" w:eastAsiaTheme="majorEastAsia" w:hAnsi="Cambria Math"/>
                      </w:rPr>
                    </m:ctrlPr>
                  </m:dPr>
                  <m:e>
                    <m:m>
                      <m:mPr>
                        <m:mcs>
                          <m:mc>
                            <m:mcPr>
                              <m:count m:val="1"/>
                              <m:mcJc m:val="center"/>
                            </m:mcPr>
                          </m:mc>
                        </m:mcs>
                        <m:ctrlPr>
                          <w:rPr>
                            <w:rFonts w:ascii="Cambria Math" w:eastAsiaTheme="majorEastAsia" w:hAnsi="Cambria Math"/>
                          </w:rPr>
                        </m:ctrlPr>
                      </m:mPr>
                      <m:mr>
                        <m:e>
                          <m:sSub>
                            <m:sSubPr>
                              <m:ctrlPr>
                                <w:rPr>
                                  <w:rFonts w:ascii="Cambria Math" w:eastAsiaTheme="majorEastAsia" w:hAnsi="Cambria Math"/>
                                </w:rPr>
                              </m:ctrlPr>
                            </m:sSubPr>
                            <m:e>
                              <m:r>
                                <w:rPr>
                                  <w:rFonts w:ascii="Cambria Math" w:eastAsiaTheme="majorEastAsia" w:hAnsi="Cambria Math"/>
                                </w:rPr>
                                <m:t>f</m:t>
                              </m:r>
                            </m:e>
                            <m:sub>
                              <m:r>
                                <w:rPr>
                                  <w:rFonts w:ascii="Cambria Math" w:eastAsiaTheme="majorEastAsia" w:hAnsi="Cambria Math"/>
                                </w:rPr>
                                <m:t>m</m:t>
                              </m:r>
                              <m:r>
                                <m:rPr>
                                  <m:sty m:val="p"/>
                                </m:rPr>
                                <w:rPr>
                                  <w:rFonts w:ascii="Cambria Math" w:eastAsiaTheme="majorEastAsia" w:hAnsi="Cambria Math"/>
                                </w:rPr>
                                <m:t>,1</m:t>
                              </m:r>
                            </m:sub>
                          </m:sSub>
                        </m:e>
                      </m:mr>
                      <m:mr>
                        <m:e>
                          <m:sSub>
                            <m:sSubPr>
                              <m:ctrlPr>
                                <w:rPr>
                                  <w:rFonts w:ascii="Cambria Math" w:eastAsiaTheme="majorEastAsia" w:hAnsi="Cambria Math"/>
                                </w:rPr>
                              </m:ctrlPr>
                            </m:sSubPr>
                            <m:e>
                              <m:r>
                                <w:rPr>
                                  <w:rFonts w:ascii="Cambria Math" w:eastAsiaTheme="majorEastAsia" w:hAnsi="Cambria Math"/>
                                </w:rPr>
                                <m:t>f</m:t>
                              </m:r>
                            </m:e>
                            <m:sub>
                              <m:r>
                                <w:rPr>
                                  <w:rFonts w:ascii="Cambria Math" w:eastAsiaTheme="majorEastAsia" w:hAnsi="Cambria Math"/>
                                </w:rPr>
                                <m:t>m</m:t>
                              </m:r>
                              <m:r>
                                <m:rPr>
                                  <m:sty m:val="p"/>
                                </m:rPr>
                                <w:rPr>
                                  <w:rFonts w:ascii="Cambria Math" w:eastAsiaTheme="majorEastAsia" w:hAnsi="Cambria Math"/>
                                </w:rPr>
                                <m:t>,2</m:t>
                              </m:r>
                            </m:sub>
                          </m:sSub>
                        </m:e>
                      </m:mr>
                      <m:mr>
                        <m:e>
                          <m:r>
                            <m:rPr>
                              <m:sty m:val="p"/>
                            </m:rPr>
                            <w:rPr>
                              <w:rFonts w:ascii="Cambria Math" w:eastAsiaTheme="majorEastAsia" w:hAnsi="Cambria Math"/>
                            </w:rPr>
                            <m:t>⋯</m:t>
                          </m:r>
                          <m:ctrlPr>
                            <w:rPr>
                              <w:rFonts w:ascii="Cambria Math" w:eastAsia="Cambria Math" w:hAnsi="Cambria Math" w:cs="Cambria Math"/>
                            </w:rPr>
                          </m:ctrlPr>
                        </m:e>
                      </m:mr>
                      <m:mr>
                        <m:e>
                          <m:sSub>
                            <m:sSubPr>
                              <m:ctrlPr>
                                <w:rPr>
                                  <w:rFonts w:ascii="Cambria Math" w:eastAsia="Cambria Math" w:hAnsi="Cambria Math" w:cs="Cambria Math"/>
                                </w:rPr>
                              </m:ctrlPr>
                            </m:sSubPr>
                            <m:e>
                              <m:r>
                                <w:rPr>
                                  <w:rFonts w:ascii="Cambria Math" w:eastAsia="Cambria Math" w:hAnsi="Cambria Math" w:cs="Cambria Math"/>
                                </w:rPr>
                                <m:t>f</m:t>
                              </m:r>
                            </m:e>
                            <m:sub>
                              <m:r>
                                <w:rPr>
                                  <w:rFonts w:ascii="Cambria Math" w:eastAsia="Cambria Math" w:hAnsi="Cambria Math" w:cs="Cambria Math"/>
                                </w:rPr>
                                <m:t>m</m:t>
                              </m:r>
                              <m:r>
                                <m:rPr>
                                  <m:sty m:val="p"/>
                                </m:rPr>
                                <w:rPr>
                                  <w:rFonts w:ascii="Cambria Math" w:eastAsia="Cambria Math" w:hAnsi="Cambria Math" w:cs="Cambria Math"/>
                                </w:rPr>
                                <m:t>,</m:t>
                              </m:r>
                              <m:r>
                                <w:rPr>
                                  <w:rFonts w:ascii="Cambria Math" w:eastAsia="Cambria Math" w:hAnsi="Cambria Math" w:cs="Cambria Math"/>
                                </w:rPr>
                                <m:t>N</m:t>
                              </m:r>
                            </m:sub>
                          </m:sSub>
                        </m:e>
                      </m:mr>
                    </m:m>
                  </m:e>
                </m:d>
              </m:oMath>
            </m:oMathPara>
          </w:p>
        </w:tc>
        <w:tc>
          <w:tcPr>
            <w:tcW w:w="750" w:type="pct"/>
            <w:vAlign w:val="center"/>
          </w:tcPr>
          <w:p w:rsidR="006A2096" w:rsidRPr="00B17E6F" w:rsidRDefault="006A2096" w:rsidP="004E4353">
            <w:pPr>
              <w:pStyle w:val="af2"/>
              <w:spacing w:line="240" w:lineRule="auto"/>
              <w:ind w:firstLineChars="0" w:firstLine="0"/>
            </w:pPr>
            <w:r w:rsidRPr="00B17E6F">
              <w:rPr>
                <w:rFonts w:hint="eastAsia"/>
              </w:rPr>
              <w:t>（</w:t>
            </w:r>
            <w:r>
              <w:t>4</w:t>
            </w:r>
            <w:r w:rsidRPr="00B17E6F">
              <w:rPr>
                <w:rFonts w:hint="eastAsia"/>
              </w:rPr>
              <w:t>.</w:t>
            </w:r>
            <w:r>
              <w:t>4</w:t>
            </w:r>
            <w:r w:rsidRPr="00B17E6F">
              <w:rPr>
                <w:rFonts w:hint="eastAsia"/>
              </w:rPr>
              <w:t>）</w:t>
            </w:r>
          </w:p>
        </w:tc>
      </w:tr>
    </w:tbl>
    <w:p w:rsidR="006A2096" w:rsidRPr="006A2096" w:rsidRDefault="006A2096" w:rsidP="006A2096">
      <w:pPr>
        <w:pStyle w:val="20"/>
        <w:autoSpaceDE w:val="0"/>
        <w:autoSpaceDN w:val="0"/>
        <w:spacing w:line="360" w:lineRule="auto"/>
        <w:ind w:firstLine="0"/>
        <w:textAlignment w:val="bottom"/>
        <w:rPr>
          <w:rFonts w:asciiTheme="majorEastAsia" w:eastAsiaTheme="majorEastAsia" w:hAnsiTheme="majorEastAsia" w:cstheme="minorBidi"/>
          <w:color w:val="auto"/>
          <w:sz w:val="24"/>
        </w:rPr>
      </w:pPr>
    </w:p>
    <w:p w:rsidR="006A2096" w:rsidRDefault="006A2096" w:rsidP="004E4353">
      <w:pPr>
        <w:pStyle w:val="af2"/>
        <w:numPr>
          <w:ilvl w:val="0"/>
          <w:numId w:val="19"/>
        </w:numPr>
        <w:ind w:firstLineChars="0"/>
      </w:pPr>
      <w:r w:rsidRPr="006A2096">
        <w:rPr>
          <w:rFonts w:hint="eastAsia"/>
        </w:rPr>
        <w:t>用</w:t>
      </w:r>
      <w:r w:rsidRPr="006A2096">
        <w:rPr>
          <w:rFonts w:hint="eastAsia"/>
        </w:rPr>
        <w:t>EEMD</w:t>
      </w:r>
      <w:r w:rsidRPr="006A2096">
        <w:rPr>
          <w:rFonts w:hint="eastAsia"/>
        </w:rPr>
        <w:t>算法对第</w:t>
      </w:r>
      <w:r w:rsidRPr="006A2096">
        <w:rPr>
          <w:rFonts w:hint="eastAsia"/>
        </w:rPr>
        <w:t>m</w:t>
      </w:r>
      <w:r w:rsidRPr="006A2096">
        <w:rPr>
          <w:rFonts w:hint="eastAsia"/>
        </w:rPr>
        <w:t>列数据分解</w:t>
      </w:r>
    </w:p>
    <w:tbl>
      <w:tblPr>
        <w:tblStyle w:val="a6"/>
        <w:tblW w:w="4937" w:type="pct"/>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262"/>
        <w:gridCol w:w="5891"/>
        <w:gridCol w:w="1262"/>
      </w:tblGrid>
      <w:tr w:rsidR="006A2096" w:rsidRPr="00B17E6F" w:rsidTr="006A2096">
        <w:trPr>
          <w:trHeight w:val="861"/>
        </w:trPr>
        <w:tc>
          <w:tcPr>
            <w:tcW w:w="750" w:type="pct"/>
            <w:vAlign w:val="center"/>
          </w:tcPr>
          <w:p w:rsidR="006A2096" w:rsidRPr="00B17E6F" w:rsidRDefault="006A2096" w:rsidP="004E4353">
            <w:pPr>
              <w:pStyle w:val="af2"/>
              <w:spacing w:line="240" w:lineRule="auto"/>
              <w:ind w:firstLine="480"/>
            </w:pPr>
          </w:p>
        </w:tc>
        <w:tc>
          <w:tcPr>
            <w:tcW w:w="3500" w:type="pct"/>
            <w:vAlign w:val="center"/>
          </w:tcPr>
          <w:p w:rsidR="006A2096" w:rsidRPr="00B17E6F" w:rsidRDefault="006A2096" w:rsidP="004E4353">
            <w:pPr>
              <w:pStyle w:val="af2"/>
              <w:spacing w:line="240" w:lineRule="auto"/>
              <w:ind w:firstLine="480"/>
            </w:pPr>
            <m:oMathPara>
              <m:oMath>
                <m:r>
                  <w:rPr>
                    <w:rFonts w:ascii="Cambria Math" w:eastAsiaTheme="majorEastAsia" w:hAnsi="Cambria Math"/>
                  </w:rPr>
                  <m:t>f</m:t>
                </m:r>
                <m:d>
                  <m:dPr>
                    <m:ctrlPr>
                      <w:rPr>
                        <w:rFonts w:ascii="Cambria Math" w:eastAsiaTheme="majorEastAsia" w:hAnsi="Cambria Math"/>
                      </w:rPr>
                    </m:ctrlPr>
                  </m:dPr>
                  <m:e>
                    <m:r>
                      <w:rPr>
                        <w:rFonts w:ascii="Cambria Math" w:eastAsiaTheme="majorEastAsia" w:hAnsi="Cambria Math"/>
                      </w:rPr>
                      <m:t>m</m:t>
                    </m:r>
                    <m:r>
                      <m:rPr>
                        <m:sty m:val="p"/>
                      </m:rPr>
                      <w:rPr>
                        <w:rFonts w:ascii="Cambria Math" w:eastAsiaTheme="majorEastAsia" w:hAnsi="Cambria Math"/>
                      </w:rPr>
                      <m:t>,~</m:t>
                    </m:r>
                  </m:e>
                </m:d>
                <m:r>
                  <m:rPr>
                    <m:sty m:val="p"/>
                  </m:rPr>
                  <w:rPr>
                    <w:rFonts w:ascii="Cambria Math" w:eastAsiaTheme="majorEastAsia" w:hAnsi="Cambria Math"/>
                  </w:rPr>
                  <m:t>=</m:t>
                </m:r>
                <m:nary>
                  <m:naryPr>
                    <m:chr m:val="∑"/>
                    <m:limLoc m:val="undOvr"/>
                    <m:ctrlPr>
                      <w:rPr>
                        <w:rFonts w:ascii="Cambria Math" w:eastAsiaTheme="majorEastAsia" w:hAnsi="Cambria Math"/>
                      </w:rPr>
                    </m:ctrlPr>
                  </m:naryPr>
                  <m:sub>
                    <m:r>
                      <m:rPr>
                        <m:sty m:val="p"/>
                      </m:rPr>
                      <w:rPr>
                        <w:rFonts w:ascii="Cambria Math" w:eastAsiaTheme="majorEastAsia" w:hAnsi="Cambria Math"/>
                      </w:rPr>
                      <m:t>j=1</m:t>
                    </m:r>
                  </m:sub>
                  <m:sup>
                    <m:r>
                      <w:rPr>
                        <w:rFonts w:ascii="Cambria Math" w:eastAsiaTheme="majorEastAsia" w:hAnsi="Cambria Math"/>
                      </w:rPr>
                      <m:t>J</m:t>
                    </m:r>
                  </m:sup>
                  <m:e>
                    <m:sSub>
                      <m:sSubPr>
                        <m:ctrlPr>
                          <w:rPr>
                            <w:rFonts w:ascii="Cambria Math" w:eastAsiaTheme="majorEastAsia" w:hAnsi="Cambria Math"/>
                          </w:rPr>
                        </m:ctrlPr>
                      </m:sSubPr>
                      <m:e>
                        <m:r>
                          <w:rPr>
                            <w:rFonts w:ascii="Cambria Math" w:eastAsiaTheme="majorEastAsia" w:hAnsi="Cambria Math"/>
                          </w:rPr>
                          <m:t>C</m:t>
                        </m:r>
                      </m:e>
                      <m:sub>
                        <m:r>
                          <w:rPr>
                            <w:rFonts w:ascii="Cambria Math" w:eastAsiaTheme="majorEastAsia" w:hAnsi="Cambria Math"/>
                          </w:rPr>
                          <m:t>j</m:t>
                        </m:r>
                      </m:sub>
                    </m:sSub>
                    <m:d>
                      <m:dPr>
                        <m:ctrlPr>
                          <w:rPr>
                            <w:rFonts w:ascii="Cambria Math" w:eastAsiaTheme="majorEastAsia" w:hAnsi="Cambria Math"/>
                          </w:rPr>
                        </m:ctrlPr>
                      </m:dPr>
                      <m:e>
                        <m:r>
                          <w:rPr>
                            <w:rFonts w:ascii="Cambria Math" w:eastAsiaTheme="majorEastAsia" w:hAnsi="Cambria Math"/>
                          </w:rPr>
                          <m:t>m</m:t>
                        </m:r>
                        <m:r>
                          <m:rPr>
                            <m:sty m:val="p"/>
                          </m:rPr>
                          <w:rPr>
                            <w:rFonts w:ascii="Cambria Math" w:eastAsiaTheme="majorEastAsia" w:hAnsi="Cambria Math"/>
                          </w:rPr>
                          <m:t>,~</m:t>
                        </m:r>
                      </m:e>
                    </m:d>
                    <m:r>
                      <m:rPr>
                        <m:sty m:val="p"/>
                      </m:rPr>
                      <w:rPr>
                        <w:rFonts w:ascii="Cambria Math" w:eastAsiaTheme="majorEastAsia" w:hAnsi="Cambria Math"/>
                      </w:rPr>
                      <m:t>=</m:t>
                    </m:r>
                    <m:nary>
                      <m:naryPr>
                        <m:chr m:val="∑"/>
                        <m:limLoc m:val="undOvr"/>
                        <m:ctrlPr>
                          <w:rPr>
                            <w:rFonts w:ascii="Cambria Math" w:eastAsiaTheme="majorEastAsia" w:hAnsi="Cambria Math"/>
                          </w:rPr>
                        </m:ctrlPr>
                      </m:naryPr>
                      <m:sub>
                        <m:r>
                          <w:rPr>
                            <w:rFonts w:ascii="Cambria Math" w:eastAsiaTheme="majorEastAsia" w:hAnsi="Cambria Math"/>
                          </w:rPr>
                          <m:t>j</m:t>
                        </m:r>
                        <m:r>
                          <m:rPr>
                            <m:sty m:val="p"/>
                          </m:rPr>
                          <w:rPr>
                            <w:rFonts w:ascii="Cambria Math" w:eastAsiaTheme="majorEastAsia" w:hAnsi="Cambria Math"/>
                          </w:rPr>
                          <m:t>=1</m:t>
                        </m:r>
                      </m:sub>
                      <m:sup>
                        <m:r>
                          <w:rPr>
                            <w:rFonts w:ascii="Cambria Math" w:eastAsiaTheme="majorEastAsia" w:hAnsi="Cambria Math"/>
                          </w:rPr>
                          <m:t>J</m:t>
                        </m:r>
                      </m:sup>
                      <m:e>
                        <m:d>
                          <m:dPr>
                            <m:ctrlPr>
                              <w:rPr>
                                <w:rFonts w:ascii="Cambria Math" w:eastAsiaTheme="majorEastAsia" w:hAnsi="Cambria Math"/>
                              </w:rPr>
                            </m:ctrlPr>
                          </m:dPr>
                          <m:e>
                            <m:m>
                              <m:mPr>
                                <m:mcs>
                                  <m:mc>
                                    <m:mcPr>
                                      <m:count m:val="1"/>
                                      <m:mcJc m:val="center"/>
                                    </m:mcPr>
                                  </m:mc>
                                </m:mcs>
                                <m:ctrlPr>
                                  <w:rPr>
                                    <w:rFonts w:ascii="Cambria Math" w:eastAsiaTheme="majorEastAsia" w:hAnsi="Cambria Math"/>
                                  </w:rPr>
                                </m:ctrlPr>
                              </m:mPr>
                              <m:mr>
                                <m:e>
                                  <m:sSub>
                                    <m:sSubPr>
                                      <m:ctrlPr>
                                        <w:rPr>
                                          <w:rFonts w:ascii="Cambria Math" w:eastAsiaTheme="majorEastAsia" w:hAnsi="Cambria Math"/>
                                        </w:rPr>
                                      </m:ctrlPr>
                                    </m:sSubPr>
                                    <m:e>
                                      <m:r>
                                        <w:rPr>
                                          <w:rFonts w:ascii="Cambria Math" w:eastAsiaTheme="majorEastAsia" w:hAnsi="Cambria Math"/>
                                        </w:rPr>
                                        <m:t>c</m:t>
                                      </m:r>
                                    </m:e>
                                    <m:sub>
                                      <m:r>
                                        <w:rPr>
                                          <w:rFonts w:ascii="Cambria Math" w:eastAsiaTheme="majorEastAsia" w:hAnsi="Cambria Math"/>
                                        </w:rPr>
                                        <m:t>m</m:t>
                                      </m:r>
                                      <m:r>
                                        <m:rPr>
                                          <m:sty m:val="p"/>
                                        </m:rPr>
                                        <w:rPr>
                                          <w:rFonts w:ascii="Cambria Math" w:eastAsiaTheme="majorEastAsia" w:hAnsi="Cambria Math"/>
                                        </w:rPr>
                                        <m:t>,1,</m:t>
                                      </m:r>
                                      <m:r>
                                        <w:rPr>
                                          <w:rFonts w:ascii="Cambria Math" w:eastAsiaTheme="majorEastAsia" w:hAnsi="Cambria Math"/>
                                        </w:rPr>
                                        <m:t>j</m:t>
                                      </m:r>
                                    </m:sub>
                                  </m:sSub>
                                </m:e>
                              </m:mr>
                              <m:mr>
                                <m:e>
                                  <m:sSub>
                                    <m:sSubPr>
                                      <m:ctrlPr>
                                        <w:rPr>
                                          <w:rFonts w:ascii="Cambria Math" w:eastAsiaTheme="majorEastAsia" w:hAnsi="Cambria Math"/>
                                        </w:rPr>
                                      </m:ctrlPr>
                                    </m:sSubPr>
                                    <m:e>
                                      <m:r>
                                        <w:rPr>
                                          <w:rFonts w:ascii="Cambria Math" w:eastAsiaTheme="majorEastAsia" w:hAnsi="Cambria Math"/>
                                        </w:rPr>
                                        <m:t>c</m:t>
                                      </m:r>
                                    </m:e>
                                    <m:sub>
                                      <m:r>
                                        <w:rPr>
                                          <w:rFonts w:ascii="Cambria Math" w:eastAsiaTheme="majorEastAsia" w:hAnsi="Cambria Math"/>
                                        </w:rPr>
                                        <m:t>m</m:t>
                                      </m:r>
                                      <m:r>
                                        <m:rPr>
                                          <m:sty m:val="p"/>
                                        </m:rPr>
                                        <w:rPr>
                                          <w:rFonts w:ascii="Cambria Math" w:eastAsiaTheme="majorEastAsia" w:hAnsi="Cambria Math"/>
                                        </w:rPr>
                                        <m:t>,2,</m:t>
                                      </m:r>
                                      <m:r>
                                        <w:rPr>
                                          <w:rFonts w:ascii="Cambria Math" w:eastAsiaTheme="majorEastAsia" w:hAnsi="Cambria Math"/>
                                        </w:rPr>
                                        <m:t>j</m:t>
                                      </m:r>
                                    </m:sub>
                                  </m:sSub>
                                </m:e>
                              </m:mr>
                              <m:mr>
                                <m:e>
                                  <m:r>
                                    <m:rPr>
                                      <m:sty m:val="p"/>
                                    </m:rPr>
                                    <w:rPr>
                                      <w:rFonts w:ascii="Cambria Math" w:eastAsiaTheme="majorEastAsia" w:hAnsi="Cambria Math"/>
                                    </w:rPr>
                                    <m:t>⋯</m:t>
                                  </m:r>
                                  <m:ctrlPr>
                                    <w:rPr>
                                      <w:rFonts w:ascii="Cambria Math" w:eastAsia="Cambria Math" w:hAnsi="Cambria Math" w:cs="Cambria Math"/>
                                    </w:rPr>
                                  </m:ctrlPr>
                                </m:e>
                              </m:mr>
                              <m:mr>
                                <m:e>
                                  <m:sSub>
                                    <m:sSubPr>
                                      <m:ctrlPr>
                                        <w:rPr>
                                          <w:rFonts w:ascii="Cambria Math" w:eastAsia="Cambria Math" w:hAnsi="Cambria Math" w:cs="Cambria Math"/>
                                        </w:rPr>
                                      </m:ctrlPr>
                                    </m:sSubPr>
                                    <m:e>
                                      <m:r>
                                        <w:rPr>
                                          <w:rFonts w:ascii="Cambria Math" w:eastAsia="Cambria Math" w:hAnsi="Cambria Math" w:cs="Cambria Math"/>
                                        </w:rPr>
                                        <m:t>c</m:t>
                                      </m:r>
                                    </m:e>
                                    <m:sub>
                                      <m:r>
                                        <w:rPr>
                                          <w:rFonts w:ascii="Cambria Math" w:eastAsia="Cambria Math" w:hAnsi="Cambria Math" w:cs="Cambria Math"/>
                                        </w:rPr>
                                        <m:t>m</m:t>
                                      </m:r>
                                      <m:r>
                                        <m:rPr>
                                          <m:sty m:val="p"/>
                                        </m:rPr>
                                        <w:rPr>
                                          <w:rFonts w:ascii="Cambria Math" w:eastAsia="Cambria Math" w:hAnsi="Cambria Math" w:cs="Cambria Math"/>
                                        </w:rPr>
                                        <m:t>,</m:t>
                                      </m:r>
                                      <m:r>
                                        <w:rPr>
                                          <w:rFonts w:ascii="Cambria Math" w:eastAsia="Cambria Math" w:hAnsi="Cambria Math" w:cs="Cambria Math"/>
                                        </w:rPr>
                                        <m:t>N</m:t>
                                      </m:r>
                                      <m:r>
                                        <m:rPr>
                                          <m:sty m:val="p"/>
                                        </m:rPr>
                                        <w:rPr>
                                          <w:rFonts w:ascii="Cambria Math" w:eastAsia="Cambria Math" w:hAnsi="Cambria Math" w:cs="Cambria Math"/>
                                        </w:rPr>
                                        <m:t>,</m:t>
                                      </m:r>
                                      <m:r>
                                        <w:rPr>
                                          <w:rFonts w:ascii="Cambria Math" w:eastAsia="Cambria Math" w:hAnsi="Cambria Math" w:cs="Cambria Math"/>
                                        </w:rPr>
                                        <m:t>j</m:t>
                                      </m:r>
                                    </m:sub>
                                  </m:sSub>
                                </m:e>
                              </m:mr>
                            </m:m>
                          </m:e>
                        </m:d>
                      </m:e>
                    </m:nary>
                  </m:e>
                </m:nary>
              </m:oMath>
            </m:oMathPara>
          </w:p>
        </w:tc>
        <w:tc>
          <w:tcPr>
            <w:tcW w:w="750" w:type="pct"/>
            <w:vAlign w:val="center"/>
          </w:tcPr>
          <w:p w:rsidR="006A2096" w:rsidRPr="00B17E6F" w:rsidRDefault="006A2096" w:rsidP="004E4353">
            <w:pPr>
              <w:pStyle w:val="af2"/>
              <w:spacing w:line="240" w:lineRule="auto"/>
              <w:ind w:firstLineChars="0" w:firstLine="0"/>
            </w:pPr>
            <w:r w:rsidRPr="00B17E6F">
              <w:rPr>
                <w:rFonts w:hint="eastAsia"/>
              </w:rPr>
              <w:t>（</w:t>
            </w:r>
            <w:r>
              <w:t>4</w:t>
            </w:r>
            <w:r w:rsidRPr="00B17E6F">
              <w:rPr>
                <w:rFonts w:hint="eastAsia"/>
              </w:rPr>
              <w:t>.</w:t>
            </w:r>
            <w:r>
              <w:t>5</w:t>
            </w:r>
            <w:r w:rsidRPr="00B17E6F">
              <w:rPr>
                <w:rFonts w:hint="eastAsia"/>
              </w:rPr>
              <w:t>）</w:t>
            </w:r>
          </w:p>
        </w:tc>
      </w:tr>
    </w:tbl>
    <w:p w:rsidR="006A2096" w:rsidRPr="006A2096" w:rsidRDefault="006A2096" w:rsidP="008B1A87">
      <w:pPr>
        <w:pStyle w:val="af2"/>
        <w:ind w:firstLine="480"/>
      </w:pPr>
      <w:r w:rsidRPr="006A2096">
        <w:rPr>
          <w:rFonts w:hint="eastAsia"/>
        </w:rPr>
        <w:t>这里，</w:t>
      </w:r>
      <m:oMath>
        <m:r>
          <m:rPr>
            <m:sty m:val="p"/>
          </m:rPr>
          <w:rPr>
            <w:rFonts w:ascii="Cambria Math" w:hAnsi="Cambria Math"/>
          </w:rPr>
          <m:t>J</m:t>
        </m:r>
      </m:oMath>
      <w:r w:rsidRPr="006A2096">
        <w:rPr>
          <w:rFonts w:hint="eastAsia"/>
        </w:rPr>
        <w:t>表示分解的</w:t>
      </w:r>
      <w:r w:rsidRPr="006A2096">
        <w:rPr>
          <w:rFonts w:hint="eastAsia"/>
        </w:rPr>
        <w:t>IMF</w:t>
      </w:r>
      <w:r w:rsidRPr="006A2096">
        <w:rPr>
          <w:rFonts w:hint="eastAsia"/>
        </w:rPr>
        <w:t>层数，</w:t>
      </w:r>
      <m:oMath>
        <m:r>
          <m:rPr>
            <m:sty m:val="p"/>
          </m:rPr>
          <w:rPr>
            <w:rFonts w:ascii="Cambria Math" w:hAnsi="Cambria Math"/>
          </w:rPr>
          <m:t>j</m:t>
        </m:r>
      </m:oMath>
      <w:r w:rsidRPr="006A2096">
        <w:rPr>
          <w:rFonts w:hint="eastAsia"/>
        </w:rPr>
        <w:t>表示第</w:t>
      </w:r>
      <m:oMath>
        <m:r>
          <m:rPr>
            <m:sty m:val="p"/>
          </m:rPr>
          <w:rPr>
            <w:rFonts w:ascii="Cambria Math" w:hAnsi="Cambria Math"/>
          </w:rPr>
          <m:t>j</m:t>
        </m:r>
      </m:oMath>
      <w:r w:rsidRPr="006A2096">
        <w:rPr>
          <w:rFonts w:hint="eastAsia"/>
        </w:rPr>
        <w:t>层数据。</w:t>
      </w:r>
    </w:p>
    <w:p w:rsidR="006A2096" w:rsidRDefault="006A2096" w:rsidP="004E4353">
      <w:pPr>
        <w:pStyle w:val="af2"/>
        <w:numPr>
          <w:ilvl w:val="0"/>
          <w:numId w:val="19"/>
        </w:numPr>
        <w:ind w:firstLineChars="0"/>
      </w:pPr>
      <w:r w:rsidRPr="006A2096">
        <w:rPr>
          <w:rFonts w:hint="eastAsia"/>
        </w:rPr>
        <w:t>M</w:t>
      </w:r>
      <w:r w:rsidRPr="006A2096">
        <w:rPr>
          <w:rFonts w:hint="eastAsia"/>
        </w:rPr>
        <w:t>列数据全部分解完毕后，我们将其重新排列成一个矩阵</w:t>
      </w:r>
    </w:p>
    <w:tbl>
      <w:tblPr>
        <w:tblStyle w:val="a6"/>
        <w:tblW w:w="4937" w:type="pct"/>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262"/>
        <w:gridCol w:w="5891"/>
        <w:gridCol w:w="1262"/>
      </w:tblGrid>
      <w:tr w:rsidR="006A2096" w:rsidRPr="00B17E6F" w:rsidTr="006A2096">
        <w:trPr>
          <w:trHeight w:val="861"/>
        </w:trPr>
        <w:tc>
          <w:tcPr>
            <w:tcW w:w="750" w:type="pct"/>
            <w:vAlign w:val="center"/>
          </w:tcPr>
          <w:p w:rsidR="006A2096" w:rsidRPr="00B17E6F" w:rsidRDefault="006A2096" w:rsidP="004E4353">
            <w:pPr>
              <w:pStyle w:val="af2"/>
              <w:spacing w:line="240" w:lineRule="auto"/>
              <w:ind w:firstLine="480"/>
            </w:pPr>
          </w:p>
        </w:tc>
        <w:tc>
          <w:tcPr>
            <w:tcW w:w="3500" w:type="pct"/>
            <w:vAlign w:val="center"/>
          </w:tcPr>
          <w:p w:rsidR="006A2096" w:rsidRPr="00B17E6F" w:rsidRDefault="006079A4" w:rsidP="004E4353">
            <w:pPr>
              <w:pStyle w:val="af2"/>
              <w:spacing w:line="240" w:lineRule="auto"/>
              <w:ind w:firstLine="480"/>
            </w:pPr>
            <m:oMathPara>
              <m:oMath>
                <m:sSub>
                  <m:sSubPr>
                    <m:ctrlPr>
                      <w:rPr>
                        <w:rFonts w:ascii="Cambria Math" w:eastAsiaTheme="majorEastAsia" w:hAnsi="Cambria Math"/>
                      </w:rPr>
                    </m:ctrlPr>
                  </m:sSubPr>
                  <m:e>
                    <m:r>
                      <w:rPr>
                        <w:rFonts w:ascii="Cambria Math" w:eastAsiaTheme="majorEastAsia" w:hAnsi="Cambria Math"/>
                      </w:rPr>
                      <m:t>g</m:t>
                    </m:r>
                  </m:e>
                  <m:sub>
                    <m:r>
                      <w:rPr>
                        <w:rFonts w:ascii="Cambria Math" w:eastAsiaTheme="majorEastAsia" w:hAnsi="Cambria Math"/>
                      </w:rPr>
                      <m:t>j</m:t>
                    </m:r>
                  </m:sub>
                </m:sSub>
                <m:d>
                  <m:dPr>
                    <m:ctrlPr>
                      <w:rPr>
                        <w:rFonts w:ascii="Cambria Math" w:eastAsiaTheme="majorEastAsia" w:hAnsi="Cambria Math"/>
                      </w:rPr>
                    </m:ctrlPr>
                  </m:dPr>
                  <m:e>
                    <m:r>
                      <w:rPr>
                        <w:rFonts w:ascii="Cambria Math" w:eastAsiaTheme="majorEastAsia" w:hAnsi="Cambria Math"/>
                      </w:rPr>
                      <m:t>m</m:t>
                    </m:r>
                    <m:r>
                      <m:rPr>
                        <m:sty m:val="p"/>
                      </m:rPr>
                      <w:rPr>
                        <w:rFonts w:ascii="Cambria Math" w:eastAsiaTheme="majorEastAsia" w:hAnsi="Cambria Math"/>
                      </w:rPr>
                      <m:t>,</m:t>
                    </m:r>
                    <m:r>
                      <w:rPr>
                        <w:rFonts w:ascii="Cambria Math" w:eastAsiaTheme="majorEastAsia" w:hAnsi="Cambria Math"/>
                      </w:rPr>
                      <m:t>n</m:t>
                    </m:r>
                  </m:e>
                </m:d>
                <m:r>
                  <m:rPr>
                    <m:sty m:val="p"/>
                  </m:rPr>
                  <w:rPr>
                    <w:rFonts w:ascii="Cambria Math" w:eastAsiaTheme="majorEastAsia" w:hAnsi="Cambria Math"/>
                  </w:rPr>
                  <m:t>=</m:t>
                </m:r>
                <m:d>
                  <m:dPr>
                    <m:ctrlPr>
                      <w:rPr>
                        <w:rFonts w:ascii="Cambria Math" w:eastAsiaTheme="majorEastAsia" w:hAnsi="Cambria Math"/>
                      </w:rPr>
                    </m:ctrlPr>
                  </m:dPr>
                  <m:e>
                    <m:m>
                      <m:mPr>
                        <m:mcs>
                          <m:mc>
                            <m:mcPr>
                              <m:count m:val="4"/>
                              <m:mcJc m:val="center"/>
                            </m:mcPr>
                          </m:mc>
                        </m:mcs>
                        <m:ctrlPr>
                          <w:rPr>
                            <w:rFonts w:ascii="Cambria Math" w:eastAsiaTheme="majorEastAsia" w:hAnsi="Cambria Math"/>
                          </w:rPr>
                        </m:ctrlPr>
                      </m:mPr>
                      <m:mr>
                        <m:e>
                          <m:sSub>
                            <m:sSubPr>
                              <m:ctrlPr>
                                <w:rPr>
                                  <w:rFonts w:ascii="Cambria Math" w:eastAsiaTheme="majorEastAsia" w:hAnsi="Cambria Math"/>
                                </w:rPr>
                              </m:ctrlPr>
                            </m:sSubPr>
                            <m:e>
                              <m:r>
                                <w:rPr>
                                  <w:rFonts w:ascii="Cambria Math" w:eastAsiaTheme="majorEastAsia" w:hAnsi="Cambria Math"/>
                                </w:rPr>
                                <m:t>c</m:t>
                              </m:r>
                            </m:e>
                            <m:sub>
                              <m:r>
                                <m:rPr>
                                  <m:sty m:val="p"/>
                                </m:rPr>
                                <w:rPr>
                                  <w:rFonts w:ascii="Cambria Math" w:eastAsiaTheme="majorEastAsia" w:hAnsi="Cambria Math"/>
                                </w:rPr>
                                <m:t>1,1,</m:t>
                              </m:r>
                              <m:r>
                                <w:rPr>
                                  <w:rFonts w:ascii="Cambria Math" w:eastAsiaTheme="majorEastAsia" w:hAnsi="Cambria Math"/>
                                </w:rPr>
                                <m:t>j</m:t>
                              </m:r>
                            </m:sub>
                          </m:sSub>
                        </m:e>
                        <m:e>
                          <m:sSub>
                            <m:sSubPr>
                              <m:ctrlPr>
                                <w:rPr>
                                  <w:rFonts w:ascii="Cambria Math" w:eastAsiaTheme="majorEastAsia" w:hAnsi="Cambria Math"/>
                                </w:rPr>
                              </m:ctrlPr>
                            </m:sSubPr>
                            <m:e>
                              <m:r>
                                <w:rPr>
                                  <w:rFonts w:ascii="Cambria Math" w:eastAsiaTheme="majorEastAsia" w:hAnsi="Cambria Math"/>
                                </w:rPr>
                                <m:t>c</m:t>
                              </m:r>
                            </m:e>
                            <m:sub>
                              <m:r>
                                <m:rPr>
                                  <m:sty m:val="p"/>
                                </m:rPr>
                                <w:rPr>
                                  <w:rFonts w:ascii="Cambria Math" w:eastAsiaTheme="majorEastAsia" w:hAnsi="Cambria Math"/>
                                </w:rPr>
                                <m:t>2,1,</m:t>
                              </m:r>
                              <m:r>
                                <w:rPr>
                                  <w:rFonts w:ascii="Cambria Math" w:eastAsiaTheme="majorEastAsia" w:hAnsi="Cambria Math"/>
                                </w:rPr>
                                <m:t>j</m:t>
                              </m:r>
                            </m:sub>
                          </m:sSub>
                        </m:e>
                        <m:e>
                          <m:r>
                            <m:rPr>
                              <m:sty m:val="p"/>
                            </m:rPr>
                            <w:rPr>
                              <w:rFonts w:ascii="Cambria Math" w:eastAsiaTheme="majorEastAsia" w:hAnsi="Cambria Math"/>
                            </w:rPr>
                            <m:t>⋯</m:t>
                          </m:r>
                        </m:e>
                        <m:e>
                          <m:sSub>
                            <m:sSubPr>
                              <m:ctrlPr>
                                <w:rPr>
                                  <w:rFonts w:ascii="Cambria Math" w:eastAsiaTheme="majorEastAsia" w:hAnsi="Cambria Math"/>
                                </w:rPr>
                              </m:ctrlPr>
                            </m:sSubPr>
                            <m:e>
                              <m:r>
                                <w:rPr>
                                  <w:rFonts w:ascii="Cambria Math" w:eastAsiaTheme="majorEastAsia" w:hAnsi="Cambria Math"/>
                                </w:rPr>
                                <m:t>c</m:t>
                              </m:r>
                            </m:e>
                            <m:sub>
                              <m:r>
                                <w:rPr>
                                  <w:rFonts w:ascii="Cambria Math" w:eastAsiaTheme="majorEastAsia" w:hAnsi="Cambria Math"/>
                                </w:rPr>
                                <m:t>M</m:t>
                              </m:r>
                              <m:r>
                                <m:rPr>
                                  <m:sty m:val="p"/>
                                </m:rPr>
                                <w:rPr>
                                  <w:rFonts w:ascii="Cambria Math" w:eastAsiaTheme="majorEastAsia" w:hAnsi="Cambria Math"/>
                                </w:rPr>
                                <m:t>,1,</m:t>
                              </m:r>
                              <m:r>
                                <w:rPr>
                                  <w:rFonts w:ascii="Cambria Math" w:eastAsiaTheme="majorEastAsia" w:hAnsi="Cambria Math"/>
                                </w:rPr>
                                <m:t>j</m:t>
                              </m:r>
                            </m:sub>
                          </m:sSub>
                          <m:ctrlPr>
                            <w:rPr>
                              <w:rFonts w:ascii="Cambria Math" w:eastAsia="Cambria Math" w:hAnsi="Cambria Math" w:cs="Cambria Math"/>
                            </w:rPr>
                          </m:ctrlPr>
                        </m:e>
                      </m:mr>
                      <m:mr>
                        <m:e>
                          <m:sSub>
                            <m:sSubPr>
                              <m:ctrlPr>
                                <w:rPr>
                                  <w:rFonts w:ascii="Cambria Math" w:eastAsia="Cambria Math" w:hAnsi="Cambria Math" w:cs="Cambria Math"/>
                                </w:rPr>
                              </m:ctrlPr>
                            </m:sSubPr>
                            <m:e>
                              <m:r>
                                <w:rPr>
                                  <w:rFonts w:ascii="Cambria Math" w:eastAsia="Cambria Math" w:hAnsi="Cambria Math" w:cs="Cambria Math"/>
                                </w:rPr>
                                <m:t>c</m:t>
                              </m:r>
                            </m:e>
                            <m:sub>
                              <m:r>
                                <m:rPr>
                                  <m:sty m:val="p"/>
                                </m:rPr>
                                <w:rPr>
                                  <w:rFonts w:ascii="Cambria Math" w:eastAsia="Cambria Math" w:hAnsi="Cambria Math" w:cs="Cambria Math"/>
                                </w:rPr>
                                <m:t>1,2,</m:t>
                              </m:r>
                              <m:r>
                                <w:rPr>
                                  <w:rFonts w:ascii="Cambria Math" w:eastAsia="Cambria Math" w:hAnsi="Cambria Math" w:cs="Cambria Math"/>
                                </w:rPr>
                                <m:t>j</m:t>
                              </m:r>
                            </m:sub>
                          </m:sSub>
                        </m:e>
                        <m:e>
                          <m:sSub>
                            <m:sSubPr>
                              <m:ctrlPr>
                                <w:rPr>
                                  <w:rFonts w:ascii="Cambria Math" w:eastAsiaTheme="majorEastAsia" w:hAnsi="Cambria Math"/>
                                </w:rPr>
                              </m:ctrlPr>
                            </m:sSubPr>
                            <m:e>
                              <m:r>
                                <w:rPr>
                                  <w:rFonts w:ascii="Cambria Math" w:eastAsiaTheme="majorEastAsia" w:hAnsi="Cambria Math"/>
                                </w:rPr>
                                <m:t>c</m:t>
                              </m:r>
                            </m:e>
                            <m:sub>
                              <m:r>
                                <m:rPr>
                                  <m:sty m:val="p"/>
                                </m:rPr>
                                <w:rPr>
                                  <w:rFonts w:ascii="Cambria Math" w:eastAsiaTheme="majorEastAsia" w:hAnsi="Cambria Math"/>
                                </w:rPr>
                                <m:t>2,2,</m:t>
                              </m:r>
                              <m:r>
                                <w:rPr>
                                  <w:rFonts w:ascii="Cambria Math" w:eastAsiaTheme="majorEastAsia" w:hAnsi="Cambria Math"/>
                                </w:rPr>
                                <m:t>j</m:t>
                              </m:r>
                            </m:sub>
                          </m:sSub>
                        </m:e>
                        <m:e>
                          <m:r>
                            <m:rPr>
                              <m:sty m:val="p"/>
                            </m:rPr>
                            <w:rPr>
                              <w:rFonts w:ascii="Cambria Math" w:eastAsiaTheme="majorEastAsia" w:hAnsi="Cambria Math"/>
                            </w:rPr>
                            <m:t>⋯</m:t>
                          </m:r>
                        </m:e>
                        <m:e>
                          <m:sSub>
                            <m:sSubPr>
                              <m:ctrlPr>
                                <w:rPr>
                                  <w:rFonts w:ascii="Cambria Math" w:eastAsiaTheme="majorEastAsia" w:hAnsi="Cambria Math"/>
                                </w:rPr>
                              </m:ctrlPr>
                            </m:sSubPr>
                            <m:e>
                              <m:r>
                                <w:rPr>
                                  <w:rFonts w:ascii="Cambria Math" w:eastAsiaTheme="majorEastAsia" w:hAnsi="Cambria Math"/>
                                </w:rPr>
                                <m:t>c</m:t>
                              </m:r>
                            </m:e>
                            <m:sub>
                              <m:r>
                                <w:rPr>
                                  <w:rFonts w:ascii="Cambria Math" w:eastAsiaTheme="majorEastAsia" w:hAnsi="Cambria Math"/>
                                </w:rPr>
                                <m:t>M</m:t>
                              </m:r>
                              <m:r>
                                <m:rPr>
                                  <m:sty m:val="p"/>
                                </m:rPr>
                                <w:rPr>
                                  <w:rFonts w:ascii="Cambria Math" w:eastAsiaTheme="majorEastAsia" w:hAnsi="Cambria Math"/>
                                </w:rPr>
                                <m:t>,2,</m:t>
                              </m:r>
                              <m:r>
                                <w:rPr>
                                  <w:rFonts w:ascii="Cambria Math" w:eastAsiaTheme="majorEastAsia" w:hAnsi="Cambria Math"/>
                                </w:rPr>
                                <m:t>j</m:t>
                              </m:r>
                            </m:sub>
                          </m:sSub>
                          <m:ctrlPr>
                            <w:rPr>
                              <w:rFonts w:ascii="Cambria Math" w:eastAsia="Cambria Math" w:hAnsi="Cambria Math" w:cs="Cambria Math"/>
                            </w:rPr>
                          </m:ctrlPr>
                        </m:e>
                      </m:mr>
                      <m:mr>
                        <m:e>
                          <m:r>
                            <m:rPr>
                              <m:sty m:val="p"/>
                            </m:rPr>
                            <w:rPr>
                              <w:rFonts w:ascii="Cambria Math" w:eastAsia="Cambria Math" w:hAnsi="Cambria Math" w:cs="Cambria Math"/>
                            </w:rPr>
                            <m:t>⋯</m:t>
                          </m:r>
                        </m:e>
                        <m:e>
                          <m:r>
                            <m:rPr>
                              <m:sty m:val="p"/>
                            </m:rPr>
                            <w:rPr>
                              <w:rFonts w:ascii="Cambria Math" w:eastAsiaTheme="majorEastAsia" w:hAnsi="Cambria Math"/>
                            </w:rPr>
                            <m:t>⋯</m:t>
                          </m:r>
                        </m:e>
                        <m:e>
                          <m:r>
                            <m:rPr>
                              <m:sty m:val="p"/>
                            </m:rPr>
                            <w:rPr>
                              <w:rFonts w:ascii="Cambria Math" w:eastAsiaTheme="majorEastAsia" w:hAnsi="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mr>
                      <m:mr>
                        <m:e>
                          <m:sSub>
                            <m:sSubPr>
                              <m:ctrlPr>
                                <w:rPr>
                                  <w:rFonts w:ascii="Cambria Math" w:eastAsia="Cambria Math" w:hAnsi="Cambria Math" w:cs="Cambria Math"/>
                                </w:rPr>
                              </m:ctrlPr>
                            </m:sSubPr>
                            <m:e>
                              <m:r>
                                <w:rPr>
                                  <w:rFonts w:ascii="Cambria Math" w:eastAsia="Cambria Math" w:hAnsi="Cambria Math" w:cs="Cambria Math"/>
                                </w:rPr>
                                <m:t>c</m:t>
                              </m:r>
                            </m:e>
                            <m:sub>
                              <m:r>
                                <m:rPr>
                                  <m:sty m:val="p"/>
                                </m:rPr>
                                <w:rPr>
                                  <w:rFonts w:ascii="Cambria Math" w:eastAsia="Cambria Math" w:hAnsi="Cambria Math" w:cs="Cambria Math"/>
                                </w:rPr>
                                <m:t>1,</m:t>
                              </m:r>
                              <m:r>
                                <w:rPr>
                                  <w:rFonts w:ascii="Cambria Math" w:eastAsia="Cambria Math" w:hAnsi="Cambria Math" w:cs="Cambria Math"/>
                                </w:rPr>
                                <m:t>N</m:t>
                              </m:r>
                              <m:r>
                                <m:rPr>
                                  <m:sty m:val="p"/>
                                </m:rPr>
                                <w:rPr>
                                  <w:rFonts w:ascii="Cambria Math" w:eastAsia="Cambria Math" w:hAnsi="Cambria Math" w:cs="Cambria Math"/>
                                </w:rPr>
                                <m:t>,</m:t>
                              </m:r>
                              <m:r>
                                <w:rPr>
                                  <w:rFonts w:ascii="Cambria Math" w:eastAsia="Cambria Math" w:hAnsi="Cambria Math" w:cs="Cambria Math"/>
                                </w:rPr>
                                <m:t>j</m:t>
                              </m:r>
                            </m:sub>
                          </m:sSub>
                          <m:ctrlPr>
                            <w:rPr>
                              <w:rFonts w:ascii="Cambria Math" w:eastAsia="Cambria Math" w:hAnsi="Cambria Math" w:cs="Cambria Math"/>
                            </w:rPr>
                          </m:ctrlPr>
                        </m:e>
                        <m:e>
                          <m:sSub>
                            <m:sSubPr>
                              <m:ctrlPr>
                                <w:rPr>
                                  <w:rFonts w:ascii="Cambria Math" w:eastAsiaTheme="majorEastAsia" w:hAnsi="Cambria Math"/>
                                </w:rPr>
                              </m:ctrlPr>
                            </m:sSubPr>
                            <m:e>
                              <m:r>
                                <w:rPr>
                                  <w:rFonts w:ascii="Cambria Math" w:eastAsiaTheme="majorEastAsia" w:hAnsi="Cambria Math"/>
                                </w:rPr>
                                <m:t>c</m:t>
                              </m:r>
                            </m:e>
                            <m:sub>
                              <m:r>
                                <m:rPr>
                                  <m:sty m:val="p"/>
                                </m:rPr>
                                <w:rPr>
                                  <w:rFonts w:ascii="Cambria Math" w:eastAsiaTheme="majorEastAsia" w:hAnsi="Cambria Math"/>
                                </w:rPr>
                                <m:t>2,</m:t>
                              </m:r>
                              <m:r>
                                <w:rPr>
                                  <w:rFonts w:ascii="Cambria Math" w:eastAsiaTheme="majorEastAsia" w:hAnsi="Cambria Math"/>
                                </w:rPr>
                                <m:t>N</m:t>
                              </m:r>
                              <m:r>
                                <m:rPr>
                                  <m:sty m:val="p"/>
                                </m:rPr>
                                <w:rPr>
                                  <w:rFonts w:ascii="Cambria Math" w:eastAsiaTheme="majorEastAsia" w:hAnsi="Cambria Math"/>
                                </w:rPr>
                                <m:t>,</m:t>
                              </m:r>
                              <m:r>
                                <w:rPr>
                                  <w:rFonts w:ascii="Cambria Math" w:eastAsiaTheme="majorEastAsia" w:hAnsi="Cambria Math"/>
                                </w:rPr>
                                <m:t>j</m:t>
                              </m:r>
                            </m:sub>
                          </m:sSub>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sSub>
                            <m:sSubPr>
                              <m:ctrlPr>
                                <w:rPr>
                                  <w:rFonts w:ascii="Cambria Math" w:eastAsiaTheme="majorEastAsia" w:hAnsi="Cambria Math"/>
                                </w:rPr>
                              </m:ctrlPr>
                            </m:sSubPr>
                            <m:e>
                              <m:r>
                                <w:rPr>
                                  <w:rFonts w:ascii="Cambria Math" w:eastAsiaTheme="majorEastAsia" w:hAnsi="Cambria Math"/>
                                </w:rPr>
                                <m:t>c</m:t>
                              </m:r>
                            </m:e>
                            <m:sub>
                              <m:r>
                                <w:rPr>
                                  <w:rFonts w:ascii="Cambria Math" w:eastAsiaTheme="majorEastAsia" w:hAnsi="Cambria Math"/>
                                </w:rPr>
                                <m:t>M</m:t>
                              </m:r>
                              <m:r>
                                <m:rPr>
                                  <m:sty m:val="p"/>
                                </m:rPr>
                                <w:rPr>
                                  <w:rFonts w:ascii="Cambria Math" w:eastAsiaTheme="majorEastAsia" w:hAnsi="Cambria Math"/>
                                </w:rPr>
                                <m:t>,</m:t>
                              </m:r>
                              <m:r>
                                <w:rPr>
                                  <w:rFonts w:ascii="Cambria Math" w:eastAsiaTheme="majorEastAsia" w:hAnsi="Cambria Math"/>
                                </w:rPr>
                                <m:t>N</m:t>
                              </m:r>
                              <m:r>
                                <m:rPr>
                                  <m:sty m:val="p"/>
                                </m:rPr>
                                <w:rPr>
                                  <w:rFonts w:ascii="Cambria Math" w:eastAsiaTheme="majorEastAsia" w:hAnsi="Cambria Math"/>
                                </w:rPr>
                                <m:t>,</m:t>
                              </m:r>
                              <m:r>
                                <w:rPr>
                                  <w:rFonts w:ascii="Cambria Math" w:eastAsiaTheme="majorEastAsia" w:hAnsi="Cambria Math"/>
                                </w:rPr>
                                <m:t>j</m:t>
                              </m:r>
                            </m:sub>
                          </m:sSub>
                        </m:e>
                      </m:mr>
                    </m:m>
                  </m:e>
                </m:d>
              </m:oMath>
            </m:oMathPara>
          </w:p>
        </w:tc>
        <w:tc>
          <w:tcPr>
            <w:tcW w:w="750" w:type="pct"/>
            <w:vAlign w:val="center"/>
          </w:tcPr>
          <w:p w:rsidR="006A2096" w:rsidRPr="00B17E6F" w:rsidRDefault="006A2096" w:rsidP="004E4353">
            <w:pPr>
              <w:pStyle w:val="af2"/>
              <w:spacing w:line="240" w:lineRule="auto"/>
              <w:ind w:firstLineChars="0" w:firstLine="0"/>
            </w:pPr>
            <w:r w:rsidRPr="00B17E6F">
              <w:rPr>
                <w:rFonts w:hint="eastAsia"/>
              </w:rPr>
              <w:t>（</w:t>
            </w:r>
            <w:r>
              <w:t>4</w:t>
            </w:r>
            <w:r w:rsidRPr="00B17E6F">
              <w:rPr>
                <w:rFonts w:hint="eastAsia"/>
              </w:rPr>
              <w:t>.</w:t>
            </w:r>
            <w:r>
              <w:t>6</w:t>
            </w:r>
            <w:r w:rsidRPr="00B17E6F">
              <w:rPr>
                <w:rFonts w:hint="eastAsia"/>
              </w:rPr>
              <w:t>）</w:t>
            </w:r>
          </w:p>
        </w:tc>
      </w:tr>
    </w:tbl>
    <w:p w:rsidR="006A2096" w:rsidRDefault="006A2096" w:rsidP="008B1A87">
      <w:pPr>
        <w:pStyle w:val="af2"/>
        <w:ind w:firstLine="480"/>
      </w:pPr>
      <w:r w:rsidRPr="006A2096">
        <w:rPr>
          <w:rFonts w:hint="eastAsia"/>
        </w:rPr>
        <w:t>步骤</w:t>
      </w:r>
      <w:r w:rsidRPr="006A2096">
        <w:rPr>
          <w:rFonts w:hint="eastAsia"/>
        </w:rPr>
        <w:t>2</w:t>
      </w:r>
      <w:r w:rsidRPr="006A2096">
        <w:rPr>
          <w:rFonts w:hint="eastAsia"/>
        </w:rPr>
        <w:t>、</w:t>
      </w:r>
      <w:r w:rsidRPr="006A2096">
        <w:rPr>
          <w:rFonts w:hint="eastAsia"/>
        </w:rPr>
        <w:t>3</w:t>
      </w:r>
      <w:r w:rsidRPr="006A2096">
        <w:rPr>
          <w:rFonts w:hint="eastAsia"/>
        </w:rPr>
        <w:t>、</w:t>
      </w:r>
      <w:r w:rsidRPr="006A2096">
        <w:rPr>
          <w:rFonts w:hint="eastAsia"/>
        </w:rPr>
        <w:t>4</w:t>
      </w:r>
      <w:r w:rsidRPr="006A2096">
        <w:rPr>
          <w:rFonts w:hint="eastAsia"/>
        </w:rPr>
        <w:t>是对图像在</w:t>
      </w:r>
      <w:r w:rsidRPr="006A2096">
        <w:rPr>
          <w:rFonts w:hint="eastAsia"/>
        </w:rPr>
        <w:t>y(</w:t>
      </w:r>
      <w:r w:rsidRPr="006A2096">
        <w:rPr>
          <w:rFonts w:hint="eastAsia"/>
        </w:rPr>
        <w:t>列</w:t>
      </w:r>
      <w:r w:rsidRPr="006A2096">
        <w:rPr>
          <w:rFonts w:hint="eastAsia"/>
        </w:rPr>
        <w:t>)</w:t>
      </w:r>
      <w:r w:rsidRPr="006A2096">
        <w:rPr>
          <w:rFonts w:hint="eastAsia"/>
        </w:rPr>
        <w:t>方向上用</w:t>
      </w:r>
      <w:r w:rsidRPr="006A2096">
        <w:rPr>
          <w:rFonts w:hint="eastAsia"/>
        </w:rPr>
        <w:t>EEMD</w:t>
      </w:r>
      <w:r w:rsidRPr="006A2096">
        <w:rPr>
          <w:rFonts w:hint="eastAsia"/>
        </w:rPr>
        <w:t>算法进行处理</w:t>
      </w:r>
      <w:r w:rsidR="001D7F83">
        <w:rPr>
          <w:rFonts w:hint="eastAsia"/>
        </w:rPr>
        <w:t>。</w:t>
      </w:r>
    </w:p>
    <w:p w:rsidR="006A2096" w:rsidRDefault="006A2096" w:rsidP="004E4353">
      <w:pPr>
        <w:pStyle w:val="af2"/>
        <w:numPr>
          <w:ilvl w:val="0"/>
          <w:numId w:val="19"/>
        </w:numPr>
        <w:ind w:firstLineChars="0"/>
      </w:pPr>
      <w:r w:rsidRPr="006A2096">
        <w:rPr>
          <w:rFonts w:hint="eastAsia"/>
        </w:rPr>
        <w:t>在</w:t>
      </w:r>
      <m:oMath>
        <m:sSub>
          <m:sSubPr>
            <m:ctrlPr>
              <w:rPr>
                <w:rFonts w:ascii="Cambria Math" w:hAnsi="Cambria Math"/>
              </w:rPr>
            </m:ctrlPr>
          </m:sSubPr>
          <m:e>
            <m:r>
              <w:rPr>
                <w:rFonts w:ascii="Cambria Math" w:hAnsi="Cambria Math"/>
              </w:rPr>
              <m:t>g</m:t>
            </m:r>
          </m:e>
          <m:sub>
            <m:r>
              <w:rPr>
                <w:rFonts w:ascii="Cambria Math" w:hAnsi="Cambria Math"/>
              </w:rPr>
              <m:t>j</m:t>
            </m:r>
          </m:sub>
        </m:sSub>
        <m:d>
          <m:dPr>
            <m:ctrlPr>
              <w:rPr>
                <w:rFonts w:ascii="Cambria Math" w:hAnsi="Cambria Math"/>
              </w:rPr>
            </m:ctrlPr>
          </m:dPr>
          <m:e>
            <m:r>
              <w:rPr>
                <w:rFonts w:ascii="Cambria Math" w:hAnsi="Cambria Math"/>
              </w:rPr>
              <m:t>m</m:t>
            </m:r>
            <m:r>
              <m:rPr>
                <m:sty m:val="p"/>
              </m:rPr>
              <w:rPr>
                <w:rFonts w:ascii="Cambria Math" w:hAnsi="Cambria Math"/>
              </w:rPr>
              <m:t>,</m:t>
            </m:r>
            <m:r>
              <w:rPr>
                <w:rFonts w:ascii="Cambria Math" w:hAnsi="Cambria Math"/>
              </w:rPr>
              <m:t>n</m:t>
            </m:r>
          </m:e>
        </m:d>
      </m:oMath>
      <w:proofErr w:type="gramStart"/>
      <w:r w:rsidRPr="006A2096">
        <w:rPr>
          <w:rFonts w:hint="eastAsia"/>
        </w:rPr>
        <w:t>中取第</w:t>
      </w:r>
      <w:proofErr w:type="gramEnd"/>
      <w:r w:rsidRPr="006A2096">
        <w:rPr>
          <w:rFonts w:hint="eastAsia"/>
        </w:rPr>
        <w:t>n</w:t>
      </w:r>
      <w:r w:rsidRPr="006A2096">
        <w:rPr>
          <w:rFonts w:hint="eastAsia"/>
        </w:rPr>
        <w:t>行数据，</w:t>
      </w:r>
      <w:r w:rsidRPr="006A2096">
        <w:rPr>
          <w:rFonts w:hint="eastAsia"/>
        </w:rPr>
        <w:t>n</w:t>
      </w:r>
      <w:r w:rsidRPr="006A2096">
        <w:rPr>
          <w:rFonts w:hint="eastAsia"/>
        </w:rPr>
        <w:t>的取值范围（</w:t>
      </w:r>
      <w:r w:rsidRPr="006A2096">
        <w:rPr>
          <w:rFonts w:hint="eastAsia"/>
        </w:rPr>
        <w:t>1</w:t>
      </w:r>
      <w:r w:rsidRPr="006A2096">
        <w:rPr>
          <w:rFonts w:hint="eastAsia"/>
        </w:rPr>
        <w:t>，</w:t>
      </w:r>
      <w:r w:rsidRPr="006A2096">
        <w:rPr>
          <w:rFonts w:hint="eastAsia"/>
        </w:rPr>
        <w:t>N</w:t>
      </w:r>
      <w:r w:rsidRPr="006A2096">
        <w:rPr>
          <w:rFonts w:hint="eastAsia"/>
        </w:rPr>
        <w:t>）</w:t>
      </w:r>
    </w:p>
    <w:tbl>
      <w:tblPr>
        <w:tblStyle w:val="a6"/>
        <w:tblW w:w="4937" w:type="pct"/>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262"/>
        <w:gridCol w:w="5891"/>
        <w:gridCol w:w="1262"/>
      </w:tblGrid>
      <w:tr w:rsidR="001E3518" w:rsidRPr="00B17E6F" w:rsidTr="001E3518">
        <w:trPr>
          <w:trHeight w:val="861"/>
        </w:trPr>
        <w:tc>
          <w:tcPr>
            <w:tcW w:w="750" w:type="pct"/>
            <w:vAlign w:val="center"/>
          </w:tcPr>
          <w:p w:rsidR="001E3518" w:rsidRPr="00B17E6F" w:rsidRDefault="001E3518" w:rsidP="004E4353">
            <w:pPr>
              <w:pStyle w:val="af2"/>
              <w:spacing w:line="240" w:lineRule="auto"/>
              <w:ind w:firstLine="480"/>
            </w:pPr>
          </w:p>
        </w:tc>
        <w:tc>
          <w:tcPr>
            <w:tcW w:w="3500" w:type="pct"/>
            <w:vAlign w:val="center"/>
          </w:tcPr>
          <w:p w:rsidR="001E3518" w:rsidRPr="00B17E6F" w:rsidRDefault="006079A4" w:rsidP="004E4353">
            <w:pPr>
              <w:pStyle w:val="af2"/>
              <w:spacing w:line="240" w:lineRule="auto"/>
              <w:ind w:firstLine="480"/>
            </w:pPr>
            <m:oMathPara>
              <m:oMath>
                <m:sSub>
                  <m:sSubPr>
                    <m:ctrlPr>
                      <w:rPr>
                        <w:rFonts w:ascii="Cambria Math" w:eastAsiaTheme="majorEastAsia" w:hAnsi="Cambria Math"/>
                      </w:rPr>
                    </m:ctrlPr>
                  </m:sSubPr>
                  <m:e>
                    <m:r>
                      <w:rPr>
                        <w:rFonts w:ascii="Cambria Math" w:eastAsiaTheme="majorEastAsia" w:hAnsi="Cambria Math"/>
                      </w:rPr>
                      <m:t>g</m:t>
                    </m:r>
                  </m:e>
                  <m:sub>
                    <m:r>
                      <w:rPr>
                        <w:rFonts w:ascii="Cambria Math" w:eastAsiaTheme="majorEastAsia" w:hAnsi="Cambria Math"/>
                      </w:rPr>
                      <m:t>j</m:t>
                    </m:r>
                  </m:sub>
                </m:sSub>
                <m:d>
                  <m:dPr>
                    <m:ctrlPr>
                      <w:rPr>
                        <w:rFonts w:ascii="Cambria Math" w:eastAsiaTheme="majorEastAsia" w:hAnsi="Cambria Math"/>
                      </w:rPr>
                    </m:ctrlPr>
                  </m:dPr>
                  <m:e>
                    <m:r>
                      <m:rPr>
                        <m:sty m:val="p"/>
                      </m:rPr>
                      <w:rPr>
                        <w:rFonts w:ascii="Cambria Math" w:eastAsiaTheme="majorEastAsia" w:hAnsi="Cambria Math"/>
                      </w:rPr>
                      <m:t>~,</m:t>
                    </m:r>
                    <m:r>
                      <w:rPr>
                        <w:rFonts w:ascii="Cambria Math" w:eastAsiaTheme="majorEastAsia" w:hAnsi="Cambria Math"/>
                      </w:rPr>
                      <m:t>n</m:t>
                    </m:r>
                  </m:e>
                </m:d>
                <m:r>
                  <m:rPr>
                    <m:sty m:val="p"/>
                  </m:rPr>
                  <w:rPr>
                    <w:rFonts w:ascii="Cambria Math" w:eastAsiaTheme="majorEastAsia" w:hAnsi="Cambria Math"/>
                  </w:rPr>
                  <m:t>=</m:t>
                </m:r>
                <m:d>
                  <m:dPr>
                    <m:ctrlPr>
                      <w:rPr>
                        <w:rFonts w:ascii="Cambria Math" w:eastAsiaTheme="majorEastAsia" w:hAnsi="Cambria Math"/>
                      </w:rPr>
                    </m:ctrlPr>
                  </m:dPr>
                  <m:e>
                    <m:m>
                      <m:mPr>
                        <m:mcs>
                          <m:mc>
                            <m:mcPr>
                              <m:count m:val="4"/>
                              <m:mcJc m:val="center"/>
                            </m:mcPr>
                          </m:mc>
                        </m:mcs>
                        <m:ctrlPr>
                          <w:rPr>
                            <w:rFonts w:ascii="Cambria Math" w:eastAsiaTheme="majorEastAsia" w:hAnsi="Cambria Math"/>
                          </w:rPr>
                        </m:ctrlPr>
                      </m:mPr>
                      <m:mr>
                        <m:e>
                          <m:sSub>
                            <m:sSubPr>
                              <m:ctrlPr>
                                <w:rPr>
                                  <w:rFonts w:ascii="Cambria Math" w:eastAsiaTheme="majorEastAsia" w:hAnsi="Cambria Math"/>
                                </w:rPr>
                              </m:ctrlPr>
                            </m:sSubPr>
                            <m:e>
                              <m:r>
                                <w:rPr>
                                  <w:rFonts w:ascii="Cambria Math" w:eastAsiaTheme="majorEastAsia" w:hAnsi="Cambria Math"/>
                                </w:rPr>
                                <m:t>c</m:t>
                              </m:r>
                            </m:e>
                            <m:sub>
                              <m:r>
                                <m:rPr>
                                  <m:sty m:val="p"/>
                                </m:rPr>
                                <w:rPr>
                                  <w:rFonts w:ascii="Cambria Math" w:eastAsiaTheme="majorEastAsia" w:hAnsi="Cambria Math"/>
                                </w:rPr>
                                <m:t>1,</m:t>
                              </m:r>
                              <m:r>
                                <w:rPr>
                                  <w:rFonts w:ascii="Cambria Math" w:eastAsiaTheme="majorEastAsia" w:hAnsi="Cambria Math"/>
                                </w:rPr>
                                <m:t>n</m:t>
                              </m:r>
                              <m:r>
                                <m:rPr>
                                  <m:sty m:val="p"/>
                                </m:rPr>
                                <w:rPr>
                                  <w:rFonts w:ascii="Cambria Math" w:eastAsiaTheme="majorEastAsia" w:hAnsi="Cambria Math"/>
                                </w:rPr>
                                <m:t>,</m:t>
                              </m:r>
                              <m:r>
                                <w:rPr>
                                  <w:rFonts w:ascii="Cambria Math" w:eastAsiaTheme="majorEastAsia" w:hAnsi="Cambria Math"/>
                                </w:rPr>
                                <m:t>j</m:t>
                              </m:r>
                            </m:sub>
                          </m:sSub>
                        </m:e>
                        <m:e>
                          <m:sSub>
                            <m:sSubPr>
                              <m:ctrlPr>
                                <w:rPr>
                                  <w:rFonts w:ascii="Cambria Math" w:eastAsiaTheme="majorEastAsia" w:hAnsi="Cambria Math"/>
                                </w:rPr>
                              </m:ctrlPr>
                            </m:sSubPr>
                            <m:e>
                              <m:r>
                                <w:rPr>
                                  <w:rFonts w:ascii="Cambria Math" w:eastAsiaTheme="majorEastAsia" w:hAnsi="Cambria Math"/>
                                </w:rPr>
                                <m:t>c</m:t>
                              </m:r>
                            </m:e>
                            <m:sub>
                              <m:r>
                                <m:rPr>
                                  <m:sty m:val="p"/>
                                </m:rPr>
                                <w:rPr>
                                  <w:rFonts w:ascii="Cambria Math" w:eastAsiaTheme="majorEastAsia" w:hAnsi="Cambria Math"/>
                                </w:rPr>
                                <m:t>2,</m:t>
                              </m:r>
                              <m:r>
                                <w:rPr>
                                  <w:rFonts w:ascii="Cambria Math" w:eastAsiaTheme="majorEastAsia" w:hAnsi="Cambria Math"/>
                                </w:rPr>
                                <m:t>n</m:t>
                              </m:r>
                              <m:r>
                                <m:rPr>
                                  <m:sty m:val="p"/>
                                </m:rPr>
                                <w:rPr>
                                  <w:rFonts w:ascii="Cambria Math" w:eastAsiaTheme="majorEastAsia" w:hAnsi="Cambria Math"/>
                                </w:rPr>
                                <m:t>,</m:t>
                              </m:r>
                              <m:r>
                                <w:rPr>
                                  <w:rFonts w:ascii="Cambria Math" w:eastAsiaTheme="majorEastAsia" w:hAnsi="Cambria Math"/>
                                </w:rPr>
                                <m:t>j</m:t>
                              </m:r>
                            </m:sub>
                          </m:sSub>
                        </m:e>
                        <m:e>
                          <m:r>
                            <m:rPr>
                              <m:sty m:val="p"/>
                            </m:rPr>
                            <w:rPr>
                              <w:rFonts w:ascii="Cambria Math" w:eastAsiaTheme="majorEastAsia" w:hAnsi="Cambria Math"/>
                            </w:rPr>
                            <m:t>⋯</m:t>
                          </m:r>
                          <m:ctrlPr>
                            <w:rPr>
                              <w:rFonts w:ascii="Cambria Math" w:eastAsia="Cambria Math" w:hAnsi="Cambria Math" w:cs="Cambria Math"/>
                            </w:rPr>
                          </m:ctrlPr>
                        </m:e>
                        <m:e>
                          <m:sSub>
                            <m:sSubPr>
                              <m:ctrlPr>
                                <w:rPr>
                                  <w:rFonts w:ascii="Cambria Math" w:eastAsia="Cambria Math" w:hAnsi="Cambria Math" w:cs="Cambria Math"/>
                                </w:rPr>
                              </m:ctrlPr>
                            </m:sSubPr>
                            <m:e>
                              <m:r>
                                <w:rPr>
                                  <w:rFonts w:ascii="Cambria Math" w:eastAsia="Cambria Math" w:hAnsi="Cambria Math" w:cs="Cambria Math"/>
                                </w:rPr>
                                <m:t>c</m:t>
                              </m:r>
                            </m:e>
                            <m:sub>
                              <m:r>
                                <w:rPr>
                                  <w:rFonts w:ascii="Cambria Math" w:eastAsia="Cambria Math" w:hAnsi="Cambria Math" w:cs="Cambria Math"/>
                                </w:rPr>
                                <m:t>M</m:t>
                              </m:r>
                              <m:r>
                                <m:rPr>
                                  <m:sty m:val="p"/>
                                </m:rPr>
                                <w:rPr>
                                  <w:rFonts w:ascii="Cambria Math" w:eastAsia="Cambria Math" w:hAnsi="Cambria Math" w:cs="Cambria Math"/>
                                </w:rPr>
                                <m:t>,</m:t>
                              </m:r>
                              <m:r>
                                <w:rPr>
                                  <w:rFonts w:ascii="Cambria Math" w:eastAsia="Cambria Math" w:hAnsi="Cambria Math" w:cs="Cambria Math"/>
                                </w:rPr>
                                <m:t>n</m:t>
                              </m:r>
                              <m:r>
                                <m:rPr>
                                  <m:sty m:val="p"/>
                                </m:rPr>
                                <w:rPr>
                                  <w:rFonts w:ascii="Cambria Math" w:eastAsia="Cambria Math" w:hAnsi="Cambria Math" w:cs="Cambria Math"/>
                                </w:rPr>
                                <m:t>,</m:t>
                              </m:r>
                              <m:r>
                                <w:rPr>
                                  <w:rFonts w:ascii="Cambria Math" w:eastAsia="Cambria Math" w:hAnsi="Cambria Math" w:cs="Cambria Math"/>
                                </w:rPr>
                                <m:t>j</m:t>
                              </m:r>
                            </m:sub>
                          </m:sSub>
                        </m:e>
                      </m:mr>
                    </m:m>
                  </m:e>
                </m:d>
              </m:oMath>
            </m:oMathPara>
          </w:p>
        </w:tc>
        <w:tc>
          <w:tcPr>
            <w:tcW w:w="750" w:type="pct"/>
            <w:vAlign w:val="center"/>
          </w:tcPr>
          <w:p w:rsidR="001E3518" w:rsidRPr="00B17E6F" w:rsidRDefault="001E3518" w:rsidP="004E4353">
            <w:pPr>
              <w:pStyle w:val="af2"/>
              <w:spacing w:line="240" w:lineRule="auto"/>
              <w:ind w:firstLineChars="0" w:firstLine="0"/>
            </w:pPr>
            <w:r w:rsidRPr="00B17E6F">
              <w:rPr>
                <w:rFonts w:hint="eastAsia"/>
              </w:rPr>
              <w:t>（</w:t>
            </w:r>
            <w:r>
              <w:t>4</w:t>
            </w:r>
            <w:r w:rsidRPr="00B17E6F">
              <w:rPr>
                <w:rFonts w:hint="eastAsia"/>
              </w:rPr>
              <w:t>.</w:t>
            </w:r>
            <w:r>
              <w:t>7</w:t>
            </w:r>
            <w:r w:rsidRPr="00B17E6F">
              <w:rPr>
                <w:rFonts w:hint="eastAsia"/>
              </w:rPr>
              <w:t>）</w:t>
            </w:r>
          </w:p>
        </w:tc>
      </w:tr>
    </w:tbl>
    <w:p w:rsidR="006A2096" w:rsidRDefault="006A2096" w:rsidP="004E4353">
      <w:pPr>
        <w:pStyle w:val="af2"/>
        <w:numPr>
          <w:ilvl w:val="0"/>
          <w:numId w:val="19"/>
        </w:numPr>
        <w:ind w:firstLineChars="0"/>
      </w:pPr>
      <w:r w:rsidRPr="006A2096">
        <w:rPr>
          <w:rFonts w:hint="eastAsia"/>
        </w:rPr>
        <w:t>用</w:t>
      </w:r>
      <w:r w:rsidRPr="006A2096">
        <w:rPr>
          <w:rFonts w:hint="eastAsia"/>
        </w:rPr>
        <w:t>EEMD</w:t>
      </w:r>
      <w:r w:rsidRPr="006A2096">
        <w:rPr>
          <w:rFonts w:hint="eastAsia"/>
        </w:rPr>
        <w:t>算法对第</w:t>
      </w:r>
      <w:r w:rsidRPr="006A2096">
        <w:rPr>
          <w:rFonts w:hint="eastAsia"/>
        </w:rPr>
        <w:t>n</w:t>
      </w:r>
      <w:r w:rsidRPr="006A2096">
        <w:rPr>
          <w:rFonts w:hint="eastAsia"/>
        </w:rPr>
        <w:t>行数据分解</w:t>
      </w:r>
    </w:p>
    <w:tbl>
      <w:tblPr>
        <w:tblStyle w:val="a6"/>
        <w:tblW w:w="4937" w:type="pct"/>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387"/>
        <w:gridCol w:w="6766"/>
        <w:gridCol w:w="1262"/>
      </w:tblGrid>
      <w:tr w:rsidR="001E3518" w:rsidRPr="00B17E6F" w:rsidTr="001E3518">
        <w:trPr>
          <w:trHeight w:val="861"/>
        </w:trPr>
        <w:tc>
          <w:tcPr>
            <w:tcW w:w="230" w:type="pct"/>
            <w:vAlign w:val="center"/>
          </w:tcPr>
          <w:p w:rsidR="001E3518" w:rsidRPr="00B17E6F" w:rsidRDefault="001E3518" w:rsidP="004E4353">
            <w:pPr>
              <w:pStyle w:val="af2"/>
              <w:spacing w:line="240" w:lineRule="auto"/>
              <w:ind w:firstLine="480"/>
            </w:pPr>
          </w:p>
        </w:tc>
        <w:tc>
          <w:tcPr>
            <w:tcW w:w="4020" w:type="pct"/>
            <w:vAlign w:val="center"/>
          </w:tcPr>
          <w:p w:rsidR="001E3518" w:rsidRPr="00B17E6F" w:rsidRDefault="006079A4" w:rsidP="004E4353">
            <w:pPr>
              <w:pStyle w:val="af2"/>
              <w:spacing w:line="240" w:lineRule="auto"/>
              <w:ind w:firstLine="480"/>
            </w:pPr>
            <m:oMathPara>
              <m:oMath>
                <m:sSub>
                  <m:sSubPr>
                    <m:ctrlPr>
                      <w:rPr>
                        <w:rFonts w:ascii="Cambria Math" w:eastAsiaTheme="majorEastAsia" w:hAnsi="Cambria Math"/>
                      </w:rPr>
                    </m:ctrlPr>
                  </m:sSubPr>
                  <m:e>
                    <m:r>
                      <w:rPr>
                        <w:rFonts w:ascii="Cambria Math" w:eastAsiaTheme="majorEastAsia" w:hAnsi="Cambria Math"/>
                      </w:rPr>
                      <m:t>g</m:t>
                    </m:r>
                  </m:e>
                  <m:sub>
                    <m:r>
                      <w:rPr>
                        <w:rFonts w:ascii="Cambria Math" w:eastAsiaTheme="majorEastAsia" w:hAnsi="Cambria Math"/>
                      </w:rPr>
                      <m:t>j</m:t>
                    </m:r>
                  </m:sub>
                </m:sSub>
                <m:d>
                  <m:dPr>
                    <m:ctrlPr>
                      <w:rPr>
                        <w:rFonts w:ascii="Cambria Math" w:eastAsiaTheme="majorEastAsia" w:hAnsi="Cambria Math"/>
                      </w:rPr>
                    </m:ctrlPr>
                  </m:dPr>
                  <m:e>
                    <m:r>
                      <m:rPr>
                        <m:sty m:val="p"/>
                      </m:rPr>
                      <w:rPr>
                        <w:rFonts w:ascii="Cambria Math" w:eastAsiaTheme="majorEastAsia" w:hAnsi="Cambria Math"/>
                      </w:rPr>
                      <m:t>~,</m:t>
                    </m:r>
                    <m:r>
                      <w:rPr>
                        <w:rFonts w:ascii="Cambria Math" w:eastAsiaTheme="majorEastAsia" w:hAnsi="Cambria Math"/>
                      </w:rPr>
                      <m:t>n</m:t>
                    </m:r>
                  </m:e>
                </m:d>
                <m:r>
                  <m:rPr>
                    <m:sty m:val="p"/>
                  </m:rPr>
                  <w:rPr>
                    <w:rFonts w:ascii="Cambria Math" w:eastAsiaTheme="majorEastAsia" w:hAnsi="Cambria Math"/>
                  </w:rPr>
                  <m:t>=</m:t>
                </m:r>
                <m:nary>
                  <m:naryPr>
                    <m:chr m:val="∑"/>
                    <m:limLoc m:val="undOvr"/>
                    <m:ctrlPr>
                      <w:rPr>
                        <w:rFonts w:ascii="Cambria Math" w:eastAsiaTheme="majorEastAsia" w:hAnsi="Cambria Math"/>
                      </w:rPr>
                    </m:ctrlPr>
                  </m:naryPr>
                  <m:sub>
                    <m:r>
                      <m:rPr>
                        <m:sty m:val="p"/>
                      </m:rPr>
                      <w:rPr>
                        <w:rFonts w:ascii="Cambria Math" w:eastAsiaTheme="majorEastAsia" w:hAnsi="Cambria Math"/>
                      </w:rPr>
                      <m:t>k=1</m:t>
                    </m:r>
                  </m:sub>
                  <m:sup>
                    <m:r>
                      <w:rPr>
                        <w:rFonts w:ascii="Cambria Math" w:eastAsiaTheme="majorEastAsia" w:hAnsi="Cambria Math"/>
                      </w:rPr>
                      <m:t>K</m:t>
                    </m:r>
                  </m:sup>
                  <m:e>
                    <m:sSub>
                      <m:sSubPr>
                        <m:ctrlPr>
                          <w:rPr>
                            <w:rFonts w:ascii="Cambria Math" w:eastAsiaTheme="majorEastAsia" w:hAnsi="Cambria Math"/>
                          </w:rPr>
                        </m:ctrlPr>
                      </m:sSubPr>
                      <m:e>
                        <m:r>
                          <w:rPr>
                            <w:rFonts w:ascii="Cambria Math" w:eastAsiaTheme="majorEastAsia" w:hAnsi="Cambria Math"/>
                          </w:rPr>
                          <m:t>D</m:t>
                        </m:r>
                      </m:e>
                      <m:sub>
                        <m:r>
                          <w:rPr>
                            <w:rFonts w:ascii="Cambria Math" w:eastAsiaTheme="majorEastAsia" w:hAnsi="Cambria Math"/>
                          </w:rPr>
                          <m:t>j</m:t>
                        </m:r>
                        <m:r>
                          <m:rPr>
                            <m:sty m:val="p"/>
                          </m:rPr>
                          <w:rPr>
                            <w:rFonts w:ascii="Cambria Math" w:eastAsiaTheme="majorEastAsia" w:hAnsi="Cambria Math"/>
                          </w:rPr>
                          <m:t>,</m:t>
                        </m:r>
                        <m:r>
                          <w:rPr>
                            <w:rFonts w:ascii="Cambria Math" w:eastAsiaTheme="majorEastAsia" w:hAnsi="Cambria Math"/>
                          </w:rPr>
                          <m:t>k</m:t>
                        </m:r>
                      </m:sub>
                    </m:sSub>
                    <m:d>
                      <m:dPr>
                        <m:ctrlPr>
                          <w:rPr>
                            <w:rFonts w:ascii="Cambria Math" w:eastAsiaTheme="majorEastAsia" w:hAnsi="Cambria Math"/>
                          </w:rPr>
                        </m:ctrlPr>
                      </m:dPr>
                      <m:e>
                        <m:r>
                          <m:rPr>
                            <m:sty m:val="p"/>
                          </m:rPr>
                          <w:rPr>
                            <w:rFonts w:ascii="Cambria Math" w:eastAsiaTheme="majorEastAsia" w:hAnsi="Cambria Math"/>
                          </w:rPr>
                          <m:t>~,</m:t>
                        </m:r>
                        <m:r>
                          <w:rPr>
                            <w:rFonts w:ascii="Cambria Math" w:eastAsiaTheme="majorEastAsia" w:hAnsi="Cambria Math"/>
                          </w:rPr>
                          <m:t>n</m:t>
                        </m:r>
                      </m:e>
                    </m:d>
                    <m:r>
                      <m:rPr>
                        <m:sty m:val="p"/>
                      </m:rPr>
                      <w:rPr>
                        <w:rFonts w:ascii="Cambria Math" w:eastAsiaTheme="majorEastAsia" w:hAnsi="Cambria Math"/>
                      </w:rPr>
                      <m:t>=</m:t>
                    </m:r>
                    <m:nary>
                      <m:naryPr>
                        <m:chr m:val="∑"/>
                        <m:limLoc m:val="undOvr"/>
                        <m:ctrlPr>
                          <w:rPr>
                            <w:rFonts w:ascii="Cambria Math" w:eastAsiaTheme="majorEastAsia" w:hAnsi="Cambria Math"/>
                          </w:rPr>
                        </m:ctrlPr>
                      </m:naryPr>
                      <m:sub>
                        <m:r>
                          <w:rPr>
                            <w:rFonts w:ascii="Cambria Math" w:eastAsiaTheme="majorEastAsia" w:hAnsi="Cambria Math"/>
                          </w:rPr>
                          <m:t>k</m:t>
                        </m:r>
                        <m:r>
                          <m:rPr>
                            <m:sty m:val="p"/>
                          </m:rPr>
                          <w:rPr>
                            <w:rFonts w:ascii="Cambria Math" w:eastAsiaTheme="majorEastAsia" w:hAnsi="Cambria Math"/>
                          </w:rPr>
                          <m:t>=1</m:t>
                        </m:r>
                      </m:sub>
                      <m:sup>
                        <m:r>
                          <w:rPr>
                            <w:rFonts w:ascii="Cambria Math" w:eastAsiaTheme="majorEastAsia" w:hAnsi="Cambria Math"/>
                          </w:rPr>
                          <m:t>K</m:t>
                        </m:r>
                      </m:sup>
                      <m:e>
                        <m:d>
                          <m:dPr>
                            <m:ctrlPr>
                              <w:rPr>
                                <w:rFonts w:ascii="Cambria Math" w:eastAsiaTheme="majorEastAsia" w:hAnsi="Cambria Math"/>
                              </w:rPr>
                            </m:ctrlPr>
                          </m:dPr>
                          <m:e>
                            <m:m>
                              <m:mPr>
                                <m:mcs>
                                  <m:mc>
                                    <m:mcPr>
                                      <m:count m:val="4"/>
                                      <m:mcJc m:val="center"/>
                                    </m:mcPr>
                                  </m:mc>
                                </m:mcs>
                                <m:ctrlPr>
                                  <w:rPr>
                                    <w:rFonts w:ascii="Cambria Math" w:eastAsiaTheme="majorEastAsia" w:hAnsi="Cambria Math"/>
                                  </w:rPr>
                                </m:ctrlPr>
                              </m:mPr>
                              <m:mr>
                                <m:e>
                                  <m:sSub>
                                    <m:sSubPr>
                                      <m:ctrlPr>
                                        <w:rPr>
                                          <w:rFonts w:ascii="Cambria Math" w:eastAsiaTheme="majorEastAsia" w:hAnsi="Cambria Math"/>
                                        </w:rPr>
                                      </m:ctrlPr>
                                    </m:sSubPr>
                                    <m:e>
                                      <m:r>
                                        <w:rPr>
                                          <w:rFonts w:ascii="Cambria Math" w:eastAsiaTheme="majorEastAsia" w:hAnsi="Cambria Math"/>
                                        </w:rPr>
                                        <m:t>d</m:t>
                                      </m:r>
                                    </m:e>
                                    <m:sub>
                                      <m:r>
                                        <m:rPr>
                                          <m:sty m:val="p"/>
                                        </m:rPr>
                                        <w:rPr>
                                          <w:rFonts w:ascii="Cambria Math" w:eastAsiaTheme="majorEastAsia" w:hAnsi="Cambria Math"/>
                                        </w:rPr>
                                        <m:t>1,</m:t>
                                      </m:r>
                                      <m:r>
                                        <w:rPr>
                                          <w:rFonts w:ascii="Cambria Math" w:eastAsiaTheme="majorEastAsia" w:hAnsi="Cambria Math"/>
                                        </w:rPr>
                                        <m:t>n</m:t>
                                      </m:r>
                                      <m:r>
                                        <m:rPr>
                                          <m:sty m:val="p"/>
                                        </m:rPr>
                                        <w:rPr>
                                          <w:rFonts w:ascii="Cambria Math" w:eastAsiaTheme="majorEastAsia" w:hAnsi="Cambria Math"/>
                                        </w:rPr>
                                        <m:t>,</m:t>
                                      </m:r>
                                      <m:r>
                                        <w:rPr>
                                          <w:rFonts w:ascii="Cambria Math" w:eastAsiaTheme="majorEastAsia" w:hAnsi="Cambria Math"/>
                                        </w:rPr>
                                        <m:t>j</m:t>
                                      </m:r>
                                      <m:r>
                                        <m:rPr>
                                          <m:sty m:val="p"/>
                                        </m:rPr>
                                        <w:rPr>
                                          <w:rFonts w:ascii="Cambria Math" w:eastAsiaTheme="majorEastAsia" w:hAnsi="Cambria Math"/>
                                        </w:rPr>
                                        <m:t>,</m:t>
                                      </m:r>
                                      <m:r>
                                        <w:rPr>
                                          <w:rFonts w:ascii="Cambria Math" w:eastAsiaTheme="majorEastAsia" w:hAnsi="Cambria Math"/>
                                        </w:rPr>
                                        <m:t>k</m:t>
                                      </m:r>
                                    </m:sub>
                                  </m:sSub>
                                </m:e>
                                <m:e>
                                  <m:sSub>
                                    <m:sSubPr>
                                      <m:ctrlPr>
                                        <w:rPr>
                                          <w:rFonts w:ascii="Cambria Math" w:eastAsiaTheme="majorEastAsia" w:hAnsi="Cambria Math"/>
                                        </w:rPr>
                                      </m:ctrlPr>
                                    </m:sSubPr>
                                    <m:e>
                                      <m:r>
                                        <w:rPr>
                                          <w:rFonts w:ascii="Cambria Math" w:eastAsiaTheme="majorEastAsia" w:hAnsi="Cambria Math"/>
                                        </w:rPr>
                                        <m:t>d</m:t>
                                      </m:r>
                                    </m:e>
                                    <m:sub>
                                      <m:r>
                                        <m:rPr>
                                          <m:sty m:val="p"/>
                                        </m:rPr>
                                        <w:rPr>
                                          <w:rFonts w:ascii="Cambria Math" w:eastAsiaTheme="majorEastAsia" w:hAnsi="Cambria Math"/>
                                        </w:rPr>
                                        <m:t>2,</m:t>
                                      </m:r>
                                      <m:r>
                                        <w:rPr>
                                          <w:rFonts w:ascii="Cambria Math" w:eastAsiaTheme="majorEastAsia" w:hAnsi="Cambria Math"/>
                                        </w:rPr>
                                        <m:t>n</m:t>
                                      </m:r>
                                      <m:r>
                                        <m:rPr>
                                          <m:sty m:val="p"/>
                                        </m:rPr>
                                        <w:rPr>
                                          <w:rFonts w:ascii="Cambria Math" w:eastAsiaTheme="majorEastAsia" w:hAnsi="Cambria Math"/>
                                        </w:rPr>
                                        <m:t>,</m:t>
                                      </m:r>
                                      <m:r>
                                        <w:rPr>
                                          <w:rFonts w:ascii="Cambria Math" w:eastAsiaTheme="majorEastAsia" w:hAnsi="Cambria Math"/>
                                        </w:rPr>
                                        <m:t>j</m:t>
                                      </m:r>
                                      <m:r>
                                        <m:rPr>
                                          <m:sty m:val="p"/>
                                        </m:rPr>
                                        <w:rPr>
                                          <w:rFonts w:ascii="Cambria Math" w:eastAsiaTheme="majorEastAsia" w:hAnsi="Cambria Math"/>
                                        </w:rPr>
                                        <m:t>,</m:t>
                                      </m:r>
                                      <m:r>
                                        <w:rPr>
                                          <w:rFonts w:ascii="Cambria Math" w:eastAsiaTheme="majorEastAsia" w:hAnsi="Cambria Math"/>
                                        </w:rPr>
                                        <m:t>k</m:t>
                                      </m:r>
                                    </m:sub>
                                  </m:sSub>
                                </m:e>
                                <m:e>
                                  <m:r>
                                    <m:rPr>
                                      <m:sty m:val="p"/>
                                    </m:rPr>
                                    <w:rPr>
                                      <w:rFonts w:ascii="Cambria Math" w:eastAsiaTheme="majorEastAsia" w:hAnsi="Cambria Math"/>
                                    </w:rPr>
                                    <m:t>⋯</m:t>
                                  </m:r>
                                  <m:ctrlPr>
                                    <w:rPr>
                                      <w:rFonts w:ascii="Cambria Math" w:eastAsia="Cambria Math" w:hAnsi="Cambria Math" w:cs="Cambria Math"/>
                                    </w:rPr>
                                  </m:ctrlPr>
                                </m:e>
                                <m:e>
                                  <m:sSub>
                                    <m:sSubPr>
                                      <m:ctrlPr>
                                        <w:rPr>
                                          <w:rFonts w:ascii="Cambria Math" w:eastAsia="Cambria Math" w:hAnsi="Cambria Math" w:cs="Cambria Math"/>
                                        </w:rPr>
                                      </m:ctrlPr>
                                    </m:sSubPr>
                                    <m:e>
                                      <m:r>
                                        <w:rPr>
                                          <w:rFonts w:ascii="Cambria Math" w:eastAsia="Cambria Math" w:hAnsi="Cambria Math" w:cs="Cambria Math"/>
                                        </w:rPr>
                                        <m:t>d</m:t>
                                      </m:r>
                                    </m:e>
                                    <m:sub>
                                      <m:r>
                                        <w:rPr>
                                          <w:rFonts w:ascii="Cambria Math" w:eastAsia="Cambria Math" w:hAnsi="Cambria Math" w:cs="Cambria Math"/>
                                        </w:rPr>
                                        <m:t>M</m:t>
                                      </m:r>
                                      <m:r>
                                        <m:rPr>
                                          <m:sty m:val="p"/>
                                        </m:rPr>
                                        <w:rPr>
                                          <w:rFonts w:ascii="Cambria Math" w:eastAsia="Cambria Math" w:hAnsi="Cambria Math" w:cs="Cambria Math"/>
                                        </w:rPr>
                                        <m:t>,</m:t>
                                      </m:r>
                                      <m:r>
                                        <w:rPr>
                                          <w:rFonts w:ascii="Cambria Math" w:eastAsia="Cambria Math" w:hAnsi="Cambria Math" w:cs="Cambria Math"/>
                                        </w:rPr>
                                        <m:t>n</m:t>
                                      </m:r>
                                      <m:r>
                                        <m:rPr>
                                          <m:sty m:val="p"/>
                                        </m:rPr>
                                        <w:rPr>
                                          <w:rFonts w:ascii="Cambria Math" w:eastAsia="Cambria Math" w:hAnsi="Cambria Math" w:cs="Cambria Math"/>
                                        </w:rPr>
                                        <m:t>,</m:t>
                                      </m:r>
                                      <m:r>
                                        <w:rPr>
                                          <w:rFonts w:ascii="Cambria Math" w:eastAsia="Cambria Math" w:hAnsi="Cambria Math" w:cs="Cambria Math"/>
                                        </w:rPr>
                                        <m:t>j</m:t>
                                      </m:r>
                                      <m:r>
                                        <m:rPr>
                                          <m:sty m:val="p"/>
                                        </m:rPr>
                                        <w:rPr>
                                          <w:rFonts w:ascii="Cambria Math" w:eastAsia="Cambria Math" w:hAnsi="Cambria Math" w:cs="Cambria Math"/>
                                        </w:rPr>
                                        <m:t>,</m:t>
                                      </m:r>
                                      <m:r>
                                        <w:rPr>
                                          <w:rFonts w:ascii="Cambria Math" w:eastAsia="Cambria Math" w:hAnsi="Cambria Math" w:cs="Cambria Math"/>
                                        </w:rPr>
                                        <m:t>k</m:t>
                                      </m:r>
                                    </m:sub>
                                  </m:sSub>
                                </m:e>
                              </m:mr>
                            </m:m>
                          </m:e>
                        </m:d>
                      </m:e>
                    </m:nary>
                  </m:e>
                </m:nary>
              </m:oMath>
            </m:oMathPara>
          </w:p>
        </w:tc>
        <w:tc>
          <w:tcPr>
            <w:tcW w:w="750" w:type="pct"/>
            <w:vAlign w:val="center"/>
          </w:tcPr>
          <w:p w:rsidR="001E3518" w:rsidRPr="00B17E6F" w:rsidRDefault="001E3518" w:rsidP="004E4353">
            <w:pPr>
              <w:pStyle w:val="af2"/>
              <w:spacing w:line="240" w:lineRule="auto"/>
              <w:ind w:firstLineChars="0" w:firstLine="0"/>
            </w:pPr>
            <w:r w:rsidRPr="00B17E6F">
              <w:rPr>
                <w:rFonts w:hint="eastAsia"/>
              </w:rPr>
              <w:t>（</w:t>
            </w:r>
            <w:r>
              <w:t>4</w:t>
            </w:r>
            <w:r w:rsidRPr="00B17E6F">
              <w:rPr>
                <w:rFonts w:hint="eastAsia"/>
              </w:rPr>
              <w:t>.</w:t>
            </w:r>
            <w:r>
              <w:t>8</w:t>
            </w:r>
            <w:r w:rsidRPr="00B17E6F">
              <w:rPr>
                <w:rFonts w:hint="eastAsia"/>
              </w:rPr>
              <w:t>）</w:t>
            </w:r>
          </w:p>
        </w:tc>
      </w:tr>
    </w:tbl>
    <w:p w:rsidR="004E4353" w:rsidRDefault="006A2096" w:rsidP="004E4353">
      <w:pPr>
        <w:pStyle w:val="af2"/>
        <w:ind w:firstLine="480"/>
      </w:pPr>
      <w:r w:rsidRPr="006A2096">
        <w:rPr>
          <w:rFonts w:hint="eastAsia"/>
        </w:rPr>
        <w:t>这里，</w:t>
      </w:r>
      <m:oMath>
        <m:r>
          <m:rPr>
            <m:sty m:val="p"/>
          </m:rPr>
          <w:rPr>
            <w:rFonts w:ascii="Cambria Math" w:hAnsi="Cambria Math"/>
          </w:rPr>
          <m:t>K</m:t>
        </m:r>
      </m:oMath>
      <w:r w:rsidRPr="006A2096">
        <w:rPr>
          <w:rFonts w:hint="eastAsia"/>
        </w:rPr>
        <w:t>表示分解的</w:t>
      </w:r>
      <w:r w:rsidRPr="006A2096">
        <w:rPr>
          <w:rFonts w:hint="eastAsia"/>
        </w:rPr>
        <w:t>IMF</w:t>
      </w:r>
      <w:r w:rsidRPr="006A2096">
        <w:rPr>
          <w:rFonts w:hint="eastAsia"/>
        </w:rPr>
        <w:t>层数，</w:t>
      </w:r>
      <m:oMath>
        <m:r>
          <m:rPr>
            <m:sty m:val="p"/>
          </m:rPr>
          <w:rPr>
            <w:rFonts w:ascii="Cambria Math" w:hAnsi="Cambria Math"/>
          </w:rPr>
          <m:t>k</m:t>
        </m:r>
      </m:oMath>
      <w:r w:rsidRPr="006A2096">
        <w:rPr>
          <w:rFonts w:hint="eastAsia"/>
        </w:rPr>
        <w:t>表示第</w:t>
      </w:r>
      <m:oMath>
        <m:r>
          <m:rPr>
            <m:sty m:val="p"/>
          </m:rPr>
          <w:rPr>
            <w:rFonts w:ascii="Cambria Math" w:hAnsi="Cambria Math"/>
          </w:rPr>
          <m:t>k</m:t>
        </m:r>
      </m:oMath>
      <w:r w:rsidRPr="006A2096">
        <w:rPr>
          <w:rFonts w:hint="eastAsia"/>
        </w:rPr>
        <w:t>层数据。</w:t>
      </w:r>
    </w:p>
    <w:p w:rsidR="001E3518" w:rsidRDefault="006A2096" w:rsidP="004E4353">
      <w:pPr>
        <w:pStyle w:val="af2"/>
        <w:numPr>
          <w:ilvl w:val="0"/>
          <w:numId w:val="19"/>
        </w:numPr>
        <w:ind w:firstLineChars="0"/>
      </w:pPr>
      <w:r w:rsidRPr="006A2096">
        <w:rPr>
          <w:rFonts w:hint="eastAsia"/>
        </w:rPr>
        <w:t>将上一步分解的各层数据重新排列成一个矩阵</w:t>
      </w:r>
    </w:p>
    <w:tbl>
      <w:tblPr>
        <w:tblStyle w:val="a6"/>
        <w:tblW w:w="4937" w:type="pct"/>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262"/>
        <w:gridCol w:w="5891"/>
        <w:gridCol w:w="1262"/>
      </w:tblGrid>
      <w:tr w:rsidR="001E3518" w:rsidRPr="00B17E6F" w:rsidTr="001E3518">
        <w:trPr>
          <w:trHeight w:val="861"/>
        </w:trPr>
        <w:tc>
          <w:tcPr>
            <w:tcW w:w="750" w:type="pct"/>
            <w:vAlign w:val="center"/>
          </w:tcPr>
          <w:p w:rsidR="001E3518" w:rsidRPr="00B17E6F" w:rsidRDefault="001E3518" w:rsidP="004E4353">
            <w:pPr>
              <w:pStyle w:val="af2"/>
              <w:spacing w:line="240" w:lineRule="auto"/>
              <w:ind w:firstLine="480"/>
            </w:pPr>
          </w:p>
        </w:tc>
        <w:tc>
          <w:tcPr>
            <w:tcW w:w="3500" w:type="pct"/>
            <w:vAlign w:val="center"/>
          </w:tcPr>
          <w:p w:rsidR="001E3518" w:rsidRPr="00B17E6F" w:rsidRDefault="006079A4" w:rsidP="004E4353">
            <w:pPr>
              <w:pStyle w:val="af2"/>
              <w:spacing w:line="240" w:lineRule="auto"/>
              <w:ind w:firstLine="480"/>
            </w:pPr>
            <m:oMathPara>
              <m:oMath>
                <m:sSub>
                  <m:sSubPr>
                    <m:ctrlPr>
                      <w:rPr>
                        <w:rFonts w:ascii="Cambria Math" w:eastAsiaTheme="majorEastAsia" w:hAnsi="Cambria Math"/>
                      </w:rPr>
                    </m:ctrlPr>
                  </m:sSubPr>
                  <m:e>
                    <m:r>
                      <w:rPr>
                        <w:rFonts w:ascii="Cambria Math" w:eastAsiaTheme="majorEastAsia" w:hAnsi="Cambria Math"/>
                      </w:rPr>
                      <m:t>h</m:t>
                    </m:r>
                  </m:e>
                  <m:sub>
                    <m:r>
                      <w:rPr>
                        <w:rFonts w:ascii="Cambria Math" w:eastAsiaTheme="majorEastAsia" w:hAnsi="Cambria Math"/>
                      </w:rPr>
                      <m:t>j</m:t>
                    </m:r>
                    <m:r>
                      <m:rPr>
                        <m:sty m:val="p"/>
                      </m:rPr>
                      <w:rPr>
                        <w:rFonts w:ascii="Cambria Math" w:eastAsiaTheme="majorEastAsia" w:hAnsi="Cambria Math"/>
                      </w:rPr>
                      <m:t>,</m:t>
                    </m:r>
                    <m:r>
                      <w:rPr>
                        <w:rFonts w:ascii="Cambria Math" w:eastAsiaTheme="majorEastAsia" w:hAnsi="Cambria Math"/>
                      </w:rPr>
                      <m:t>k</m:t>
                    </m:r>
                  </m:sub>
                </m:sSub>
                <m:d>
                  <m:dPr>
                    <m:ctrlPr>
                      <w:rPr>
                        <w:rFonts w:ascii="Cambria Math" w:eastAsiaTheme="majorEastAsia" w:hAnsi="Cambria Math"/>
                      </w:rPr>
                    </m:ctrlPr>
                  </m:dPr>
                  <m:e>
                    <m:r>
                      <w:rPr>
                        <w:rFonts w:ascii="Cambria Math" w:eastAsiaTheme="majorEastAsia" w:hAnsi="Cambria Math"/>
                      </w:rPr>
                      <m:t>m</m:t>
                    </m:r>
                    <m:r>
                      <m:rPr>
                        <m:sty m:val="p"/>
                      </m:rPr>
                      <w:rPr>
                        <w:rFonts w:ascii="Cambria Math" w:eastAsiaTheme="majorEastAsia" w:hAnsi="Cambria Math"/>
                      </w:rPr>
                      <m:t>,</m:t>
                    </m:r>
                    <m:r>
                      <w:rPr>
                        <w:rFonts w:ascii="Cambria Math" w:eastAsiaTheme="majorEastAsia" w:hAnsi="Cambria Math"/>
                      </w:rPr>
                      <m:t>n</m:t>
                    </m:r>
                  </m:e>
                </m:d>
                <m:r>
                  <m:rPr>
                    <m:sty m:val="p"/>
                  </m:rPr>
                  <w:rPr>
                    <w:rFonts w:ascii="Cambria Math" w:eastAsiaTheme="majorEastAsia" w:hAnsi="Cambria Math"/>
                  </w:rPr>
                  <m:t>=</m:t>
                </m:r>
                <m:d>
                  <m:dPr>
                    <m:ctrlPr>
                      <w:rPr>
                        <w:rFonts w:ascii="Cambria Math" w:eastAsiaTheme="majorEastAsia" w:hAnsi="Cambria Math"/>
                      </w:rPr>
                    </m:ctrlPr>
                  </m:dPr>
                  <m:e>
                    <m:m>
                      <m:mPr>
                        <m:mcs>
                          <m:mc>
                            <m:mcPr>
                              <m:count m:val="4"/>
                              <m:mcJc m:val="center"/>
                            </m:mcPr>
                          </m:mc>
                        </m:mcs>
                        <m:ctrlPr>
                          <w:rPr>
                            <w:rFonts w:ascii="Cambria Math" w:eastAsiaTheme="majorEastAsia" w:hAnsi="Cambria Math"/>
                          </w:rPr>
                        </m:ctrlPr>
                      </m:mPr>
                      <m:mr>
                        <m:e>
                          <m:sSub>
                            <m:sSubPr>
                              <m:ctrlPr>
                                <w:rPr>
                                  <w:rFonts w:ascii="Cambria Math" w:eastAsiaTheme="majorEastAsia" w:hAnsi="Cambria Math"/>
                                </w:rPr>
                              </m:ctrlPr>
                            </m:sSubPr>
                            <m:e>
                              <m:r>
                                <w:rPr>
                                  <w:rFonts w:ascii="Cambria Math" w:eastAsiaTheme="majorEastAsia" w:hAnsi="Cambria Math"/>
                                </w:rPr>
                                <m:t>d</m:t>
                              </m:r>
                            </m:e>
                            <m:sub>
                              <m:r>
                                <m:rPr>
                                  <m:sty m:val="p"/>
                                </m:rPr>
                                <w:rPr>
                                  <w:rFonts w:ascii="Cambria Math" w:eastAsiaTheme="majorEastAsia" w:hAnsi="Cambria Math"/>
                                </w:rPr>
                                <m:t>1,1,</m:t>
                              </m:r>
                              <m:r>
                                <w:rPr>
                                  <w:rFonts w:ascii="Cambria Math" w:eastAsiaTheme="majorEastAsia" w:hAnsi="Cambria Math"/>
                                </w:rPr>
                                <m:t>j</m:t>
                              </m:r>
                              <m:r>
                                <m:rPr>
                                  <m:sty m:val="p"/>
                                </m:rPr>
                                <w:rPr>
                                  <w:rFonts w:ascii="Cambria Math" w:eastAsiaTheme="majorEastAsia" w:hAnsi="Cambria Math"/>
                                </w:rPr>
                                <m:t>,</m:t>
                              </m:r>
                              <m:r>
                                <w:rPr>
                                  <w:rFonts w:ascii="Cambria Math" w:eastAsiaTheme="majorEastAsia" w:hAnsi="Cambria Math"/>
                                </w:rPr>
                                <m:t>k</m:t>
                              </m:r>
                            </m:sub>
                          </m:sSub>
                        </m:e>
                        <m:e>
                          <m:sSub>
                            <m:sSubPr>
                              <m:ctrlPr>
                                <w:rPr>
                                  <w:rFonts w:ascii="Cambria Math" w:eastAsiaTheme="majorEastAsia" w:hAnsi="Cambria Math"/>
                                </w:rPr>
                              </m:ctrlPr>
                            </m:sSubPr>
                            <m:e>
                              <m:r>
                                <w:rPr>
                                  <w:rFonts w:ascii="Cambria Math" w:eastAsiaTheme="majorEastAsia" w:hAnsi="Cambria Math"/>
                                </w:rPr>
                                <m:t>d</m:t>
                              </m:r>
                            </m:e>
                            <m:sub>
                              <m:r>
                                <m:rPr>
                                  <m:sty m:val="p"/>
                                </m:rPr>
                                <w:rPr>
                                  <w:rFonts w:ascii="Cambria Math" w:eastAsiaTheme="majorEastAsia" w:hAnsi="Cambria Math"/>
                                </w:rPr>
                                <m:t>2,1,</m:t>
                              </m:r>
                              <m:r>
                                <w:rPr>
                                  <w:rFonts w:ascii="Cambria Math" w:eastAsiaTheme="majorEastAsia" w:hAnsi="Cambria Math"/>
                                </w:rPr>
                                <m:t>j</m:t>
                              </m:r>
                              <m:r>
                                <m:rPr>
                                  <m:sty m:val="p"/>
                                </m:rPr>
                                <w:rPr>
                                  <w:rFonts w:ascii="Cambria Math" w:eastAsiaTheme="majorEastAsia" w:hAnsi="Cambria Math"/>
                                </w:rPr>
                                <m:t>,</m:t>
                              </m:r>
                              <m:r>
                                <w:rPr>
                                  <w:rFonts w:ascii="Cambria Math" w:eastAsiaTheme="majorEastAsia" w:hAnsi="Cambria Math"/>
                                </w:rPr>
                                <m:t>k</m:t>
                              </m:r>
                            </m:sub>
                          </m:sSub>
                        </m:e>
                        <m:e>
                          <m:r>
                            <m:rPr>
                              <m:sty m:val="p"/>
                            </m:rPr>
                            <w:rPr>
                              <w:rFonts w:ascii="Cambria Math" w:eastAsiaTheme="majorEastAsia" w:hAnsi="Cambria Math"/>
                            </w:rPr>
                            <m:t>⋯</m:t>
                          </m:r>
                        </m:e>
                        <m:e>
                          <m:sSub>
                            <m:sSubPr>
                              <m:ctrlPr>
                                <w:rPr>
                                  <w:rFonts w:ascii="Cambria Math" w:eastAsiaTheme="majorEastAsia" w:hAnsi="Cambria Math"/>
                                </w:rPr>
                              </m:ctrlPr>
                            </m:sSubPr>
                            <m:e>
                              <m:r>
                                <w:rPr>
                                  <w:rFonts w:ascii="Cambria Math" w:eastAsiaTheme="majorEastAsia" w:hAnsi="Cambria Math"/>
                                </w:rPr>
                                <m:t>d</m:t>
                              </m:r>
                            </m:e>
                            <m:sub>
                              <m:r>
                                <w:rPr>
                                  <w:rFonts w:ascii="Cambria Math" w:eastAsiaTheme="majorEastAsia" w:hAnsi="Cambria Math"/>
                                </w:rPr>
                                <m:t>M</m:t>
                              </m:r>
                              <m:r>
                                <m:rPr>
                                  <m:sty m:val="p"/>
                                </m:rPr>
                                <w:rPr>
                                  <w:rFonts w:ascii="Cambria Math" w:eastAsiaTheme="majorEastAsia" w:hAnsi="Cambria Math"/>
                                </w:rPr>
                                <m:t>,1,</m:t>
                              </m:r>
                              <m:r>
                                <w:rPr>
                                  <w:rFonts w:ascii="Cambria Math" w:eastAsiaTheme="majorEastAsia" w:hAnsi="Cambria Math"/>
                                </w:rPr>
                                <m:t>j</m:t>
                              </m:r>
                              <m:r>
                                <m:rPr>
                                  <m:sty m:val="p"/>
                                </m:rPr>
                                <w:rPr>
                                  <w:rFonts w:ascii="Cambria Math" w:eastAsiaTheme="majorEastAsia" w:hAnsi="Cambria Math"/>
                                </w:rPr>
                                <m:t>,</m:t>
                              </m:r>
                              <m:r>
                                <w:rPr>
                                  <w:rFonts w:ascii="Cambria Math" w:eastAsiaTheme="majorEastAsia" w:hAnsi="Cambria Math"/>
                                </w:rPr>
                                <m:t>k</m:t>
                              </m:r>
                            </m:sub>
                          </m:sSub>
                          <m:ctrlPr>
                            <w:rPr>
                              <w:rFonts w:ascii="Cambria Math" w:eastAsia="Cambria Math" w:hAnsi="Cambria Math" w:cs="Cambria Math"/>
                            </w:rPr>
                          </m:ctrlPr>
                        </m:e>
                      </m:mr>
                      <m:mr>
                        <m:e>
                          <m:sSub>
                            <m:sSubPr>
                              <m:ctrlPr>
                                <w:rPr>
                                  <w:rFonts w:ascii="Cambria Math" w:eastAsia="Cambria Math" w:hAnsi="Cambria Math" w:cs="Cambria Math"/>
                                </w:rPr>
                              </m:ctrlPr>
                            </m:sSubPr>
                            <m:e>
                              <m:r>
                                <w:rPr>
                                  <w:rFonts w:ascii="Cambria Math" w:eastAsia="Cambria Math" w:hAnsi="Cambria Math" w:cs="Cambria Math"/>
                                </w:rPr>
                                <m:t>d</m:t>
                              </m:r>
                            </m:e>
                            <m:sub>
                              <m:r>
                                <m:rPr>
                                  <m:sty m:val="p"/>
                                </m:rPr>
                                <w:rPr>
                                  <w:rFonts w:ascii="Cambria Math" w:eastAsia="Cambria Math" w:hAnsi="Cambria Math" w:cs="Cambria Math"/>
                                </w:rPr>
                                <m:t>1,2,</m:t>
                              </m:r>
                              <m:r>
                                <w:rPr>
                                  <w:rFonts w:ascii="Cambria Math" w:eastAsia="Cambria Math" w:hAnsi="Cambria Math" w:cs="Cambria Math"/>
                                </w:rPr>
                                <m:t>j</m:t>
                              </m:r>
                              <m:r>
                                <m:rPr>
                                  <m:sty m:val="p"/>
                                </m:rPr>
                                <w:rPr>
                                  <w:rFonts w:ascii="Cambria Math" w:eastAsia="Cambria Math" w:hAnsi="Cambria Math" w:cs="Cambria Math"/>
                                </w:rPr>
                                <m:t>,</m:t>
                              </m:r>
                              <m:r>
                                <w:rPr>
                                  <w:rFonts w:ascii="Cambria Math" w:eastAsia="Cambria Math" w:hAnsi="Cambria Math" w:cs="Cambria Math"/>
                                </w:rPr>
                                <m:t>k</m:t>
                              </m:r>
                            </m:sub>
                          </m:sSub>
                        </m:e>
                        <m:e>
                          <m:sSub>
                            <m:sSubPr>
                              <m:ctrlPr>
                                <w:rPr>
                                  <w:rFonts w:ascii="Cambria Math" w:eastAsiaTheme="majorEastAsia" w:hAnsi="Cambria Math"/>
                                </w:rPr>
                              </m:ctrlPr>
                            </m:sSubPr>
                            <m:e>
                              <m:r>
                                <w:rPr>
                                  <w:rFonts w:ascii="Cambria Math" w:eastAsiaTheme="majorEastAsia" w:hAnsi="Cambria Math"/>
                                </w:rPr>
                                <m:t>d</m:t>
                              </m:r>
                            </m:e>
                            <m:sub>
                              <m:r>
                                <m:rPr>
                                  <m:sty m:val="p"/>
                                </m:rPr>
                                <w:rPr>
                                  <w:rFonts w:ascii="Cambria Math" w:eastAsiaTheme="majorEastAsia" w:hAnsi="Cambria Math"/>
                                </w:rPr>
                                <m:t>2,2,</m:t>
                              </m:r>
                              <m:r>
                                <w:rPr>
                                  <w:rFonts w:ascii="Cambria Math" w:eastAsiaTheme="majorEastAsia" w:hAnsi="Cambria Math"/>
                                </w:rPr>
                                <m:t>j</m:t>
                              </m:r>
                              <m:r>
                                <m:rPr>
                                  <m:sty m:val="p"/>
                                </m:rPr>
                                <w:rPr>
                                  <w:rFonts w:ascii="Cambria Math" w:eastAsiaTheme="majorEastAsia" w:hAnsi="Cambria Math"/>
                                </w:rPr>
                                <m:t>,</m:t>
                              </m:r>
                              <m:r>
                                <w:rPr>
                                  <w:rFonts w:ascii="Cambria Math" w:eastAsiaTheme="majorEastAsia" w:hAnsi="Cambria Math"/>
                                </w:rPr>
                                <m:t>k</m:t>
                              </m:r>
                            </m:sub>
                          </m:sSub>
                        </m:e>
                        <m:e>
                          <m:r>
                            <m:rPr>
                              <m:sty m:val="p"/>
                            </m:rPr>
                            <w:rPr>
                              <w:rFonts w:ascii="Cambria Math" w:eastAsiaTheme="majorEastAsia" w:hAnsi="Cambria Math"/>
                            </w:rPr>
                            <m:t>⋯</m:t>
                          </m:r>
                        </m:e>
                        <m:e>
                          <m:sSub>
                            <m:sSubPr>
                              <m:ctrlPr>
                                <w:rPr>
                                  <w:rFonts w:ascii="Cambria Math" w:eastAsiaTheme="majorEastAsia" w:hAnsi="Cambria Math"/>
                                </w:rPr>
                              </m:ctrlPr>
                            </m:sSubPr>
                            <m:e>
                              <m:r>
                                <w:rPr>
                                  <w:rFonts w:ascii="Cambria Math" w:eastAsiaTheme="majorEastAsia" w:hAnsi="Cambria Math"/>
                                </w:rPr>
                                <m:t>d</m:t>
                              </m:r>
                            </m:e>
                            <m:sub>
                              <m:r>
                                <w:rPr>
                                  <w:rFonts w:ascii="Cambria Math" w:eastAsiaTheme="majorEastAsia" w:hAnsi="Cambria Math"/>
                                </w:rPr>
                                <m:t>M</m:t>
                              </m:r>
                              <m:r>
                                <m:rPr>
                                  <m:sty m:val="p"/>
                                </m:rPr>
                                <w:rPr>
                                  <w:rFonts w:ascii="Cambria Math" w:eastAsiaTheme="majorEastAsia" w:hAnsi="Cambria Math"/>
                                </w:rPr>
                                <m:t>,2,</m:t>
                              </m:r>
                              <m:r>
                                <w:rPr>
                                  <w:rFonts w:ascii="Cambria Math" w:eastAsiaTheme="majorEastAsia" w:hAnsi="Cambria Math"/>
                                </w:rPr>
                                <m:t>j</m:t>
                              </m:r>
                              <m:r>
                                <m:rPr>
                                  <m:sty m:val="p"/>
                                </m:rPr>
                                <w:rPr>
                                  <w:rFonts w:ascii="Cambria Math" w:eastAsiaTheme="majorEastAsia" w:hAnsi="Cambria Math"/>
                                </w:rPr>
                                <m:t>,</m:t>
                              </m:r>
                              <m:r>
                                <w:rPr>
                                  <w:rFonts w:ascii="Cambria Math" w:eastAsiaTheme="majorEastAsia" w:hAnsi="Cambria Math"/>
                                </w:rPr>
                                <m:t>k</m:t>
                              </m:r>
                            </m:sub>
                          </m:sSub>
                          <m:ctrlPr>
                            <w:rPr>
                              <w:rFonts w:ascii="Cambria Math" w:eastAsia="Cambria Math" w:hAnsi="Cambria Math" w:cs="Cambria Math"/>
                            </w:rPr>
                          </m:ctrlPr>
                        </m:e>
                      </m:mr>
                      <m:mr>
                        <m:e>
                          <m:r>
                            <m:rPr>
                              <m:sty m:val="p"/>
                            </m:rPr>
                            <w:rPr>
                              <w:rFonts w:ascii="Cambria Math" w:eastAsia="Cambria Math" w:hAnsi="Cambria Math" w:cs="Cambria Math"/>
                            </w:rPr>
                            <m:t>⋯</m:t>
                          </m:r>
                        </m:e>
                        <m:e>
                          <m:r>
                            <m:rPr>
                              <m:sty m:val="p"/>
                            </m:rPr>
                            <w:rPr>
                              <w:rFonts w:ascii="Cambria Math" w:eastAsiaTheme="majorEastAsia" w:hAnsi="Cambria Math"/>
                            </w:rPr>
                            <m:t>⋯</m:t>
                          </m:r>
                        </m:e>
                        <m:e>
                          <m:r>
                            <m:rPr>
                              <m:sty m:val="p"/>
                            </m:rPr>
                            <w:rPr>
                              <w:rFonts w:ascii="Cambria Math" w:eastAsiaTheme="majorEastAsia" w:hAnsi="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mr>
                      <m:mr>
                        <m:e>
                          <m:sSub>
                            <m:sSubPr>
                              <m:ctrlPr>
                                <w:rPr>
                                  <w:rFonts w:ascii="Cambria Math" w:eastAsia="Cambria Math" w:hAnsi="Cambria Math" w:cs="Cambria Math"/>
                                </w:rPr>
                              </m:ctrlPr>
                            </m:sSubPr>
                            <m:e>
                              <m:r>
                                <w:rPr>
                                  <w:rFonts w:ascii="Cambria Math" w:eastAsia="Cambria Math" w:hAnsi="Cambria Math" w:cs="Cambria Math"/>
                                </w:rPr>
                                <m:t>d</m:t>
                              </m:r>
                            </m:e>
                            <m:sub>
                              <m:r>
                                <m:rPr>
                                  <m:sty m:val="p"/>
                                </m:rPr>
                                <w:rPr>
                                  <w:rFonts w:ascii="Cambria Math" w:eastAsia="Cambria Math" w:hAnsi="Cambria Math" w:cs="Cambria Math"/>
                                </w:rPr>
                                <m:t>1,</m:t>
                              </m:r>
                              <m:r>
                                <w:rPr>
                                  <w:rFonts w:ascii="Cambria Math" w:eastAsia="Cambria Math" w:hAnsi="Cambria Math" w:cs="Cambria Math"/>
                                </w:rPr>
                                <m:t>N</m:t>
                              </m:r>
                              <m:r>
                                <m:rPr>
                                  <m:sty m:val="p"/>
                                </m:rPr>
                                <w:rPr>
                                  <w:rFonts w:ascii="Cambria Math" w:eastAsia="Cambria Math" w:hAnsi="Cambria Math" w:cs="Cambria Math"/>
                                </w:rPr>
                                <m:t>,</m:t>
                              </m:r>
                              <m:r>
                                <w:rPr>
                                  <w:rFonts w:ascii="Cambria Math" w:eastAsia="Cambria Math" w:hAnsi="Cambria Math" w:cs="Cambria Math"/>
                                </w:rPr>
                                <m:t>j</m:t>
                              </m:r>
                              <m:r>
                                <m:rPr>
                                  <m:sty m:val="p"/>
                                </m:rPr>
                                <w:rPr>
                                  <w:rFonts w:ascii="Cambria Math" w:eastAsia="Cambria Math" w:hAnsi="Cambria Math" w:cs="Cambria Math"/>
                                </w:rPr>
                                <m:t>,</m:t>
                              </m:r>
                              <m:r>
                                <w:rPr>
                                  <w:rFonts w:ascii="Cambria Math" w:eastAsia="Cambria Math" w:hAnsi="Cambria Math" w:cs="Cambria Math"/>
                                </w:rPr>
                                <m:t>k</m:t>
                              </m:r>
                            </m:sub>
                          </m:sSub>
                          <m:ctrlPr>
                            <w:rPr>
                              <w:rFonts w:ascii="Cambria Math" w:eastAsia="Cambria Math" w:hAnsi="Cambria Math" w:cs="Cambria Math"/>
                            </w:rPr>
                          </m:ctrlPr>
                        </m:e>
                        <m:e>
                          <m:sSub>
                            <m:sSubPr>
                              <m:ctrlPr>
                                <w:rPr>
                                  <w:rFonts w:ascii="Cambria Math" w:eastAsiaTheme="majorEastAsia" w:hAnsi="Cambria Math"/>
                                </w:rPr>
                              </m:ctrlPr>
                            </m:sSubPr>
                            <m:e>
                              <m:r>
                                <w:rPr>
                                  <w:rFonts w:ascii="Cambria Math" w:eastAsiaTheme="majorEastAsia" w:hAnsi="Cambria Math"/>
                                </w:rPr>
                                <m:t>d</m:t>
                              </m:r>
                            </m:e>
                            <m:sub>
                              <m:r>
                                <m:rPr>
                                  <m:sty m:val="p"/>
                                </m:rPr>
                                <w:rPr>
                                  <w:rFonts w:ascii="Cambria Math" w:eastAsiaTheme="majorEastAsia" w:hAnsi="Cambria Math"/>
                                </w:rPr>
                                <m:t>2,</m:t>
                              </m:r>
                              <m:r>
                                <w:rPr>
                                  <w:rFonts w:ascii="Cambria Math" w:eastAsiaTheme="majorEastAsia" w:hAnsi="Cambria Math"/>
                                </w:rPr>
                                <m:t>N</m:t>
                              </m:r>
                              <m:r>
                                <m:rPr>
                                  <m:sty m:val="p"/>
                                </m:rPr>
                                <w:rPr>
                                  <w:rFonts w:ascii="Cambria Math" w:eastAsiaTheme="majorEastAsia" w:hAnsi="Cambria Math"/>
                                </w:rPr>
                                <m:t>,</m:t>
                              </m:r>
                              <m:r>
                                <w:rPr>
                                  <w:rFonts w:ascii="Cambria Math" w:eastAsiaTheme="majorEastAsia" w:hAnsi="Cambria Math"/>
                                </w:rPr>
                                <m:t>j</m:t>
                              </m:r>
                              <m:r>
                                <m:rPr>
                                  <m:sty m:val="p"/>
                                </m:rPr>
                                <w:rPr>
                                  <w:rFonts w:ascii="Cambria Math" w:eastAsiaTheme="majorEastAsia" w:hAnsi="Cambria Math"/>
                                </w:rPr>
                                <m:t>,</m:t>
                              </m:r>
                              <m:r>
                                <w:rPr>
                                  <w:rFonts w:ascii="Cambria Math" w:eastAsiaTheme="majorEastAsia" w:hAnsi="Cambria Math"/>
                                </w:rPr>
                                <m:t>k</m:t>
                              </m:r>
                            </m:sub>
                          </m:sSub>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sSub>
                            <m:sSubPr>
                              <m:ctrlPr>
                                <w:rPr>
                                  <w:rFonts w:ascii="Cambria Math" w:eastAsiaTheme="majorEastAsia" w:hAnsi="Cambria Math"/>
                                </w:rPr>
                              </m:ctrlPr>
                            </m:sSubPr>
                            <m:e>
                              <m:r>
                                <w:rPr>
                                  <w:rFonts w:ascii="Cambria Math" w:eastAsiaTheme="majorEastAsia" w:hAnsi="Cambria Math"/>
                                </w:rPr>
                                <m:t>d</m:t>
                              </m:r>
                            </m:e>
                            <m:sub>
                              <m:r>
                                <w:rPr>
                                  <w:rFonts w:ascii="Cambria Math" w:eastAsiaTheme="majorEastAsia" w:hAnsi="Cambria Math"/>
                                </w:rPr>
                                <m:t>M</m:t>
                              </m:r>
                              <m:r>
                                <m:rPr>
                                  <m:sty m:val="p"/>
                                </m:rPr>
                                <w:rPr>
                                  <w:rFonts w:ascii="Cambria Math" w:eastAsiaTheme="majorEastAsia" w:hAnsi="Cambria Math"/>
                                </w:rPr>
                                <m:t>,</m:t>
                              </m:r>
                              <m:r>
                                <w:rPr>
                                  <w:rFonts w:ascii="Cambria Math" w:eastAsiaTheme="majorEastAsia" w:hAnsi="Cambria Math"/>
                                </w:rPr>
                                <m:t>N</m:t>
                              </m:r>
                              <m:r>
                                <m:rPr>
                                  <m:sty m:val="p"/>
                                </m:rPr>
                                <w:rPr>
                                  <w:rFonts w:ascii="Cambria Math" w:eastAsiaTheme="majorEastAsia" w:hAnsi="Cambria Math"/>
                                </w:rPr>
                                <m:t>,</m:t>
                              </m:r>
                              <m:r>
                                <w:rPr>
                                  <w:rFonts w:ascii="Cambria Math" w:eastAsiaTheme="majorEastAsia" w:hAnsi="Cambria Math"/>
                                </w:rPr>
                                <m:t>j</m:t>
                              </m:r>
                              <m:r>
                                <m:rPr>
                                  <m:sty m:val="p"/>
                                </m:rPr>
                                <w:rPr>
                                  <w:rFonts w:ascii="Cambria Math" w:eastAsiaTheme="majorEastAsia" w:hAnsi="Cambria Math"/>
                                </w:rPr>
                                <m:t>,</m:t>
                              </m:r>
                              <m:r>
                                <w:rPr>
                                  <w:rFonts w:ascii="Cambria Math" w:eastAsiaTheme="majorEastAsia" w:hAnsi="Cambria Math"/>
                                </w:rPr>
                                <m:t>k</m:t>
                              </m:r>
                            </m:sub>
                          </m:sSub>
                        </m:e>
                      </m:mr>
                    </m:m>
                  </m:e>
                </m:d>
              </m:oMath>
            </m:oMathPara>
          </w:p>
        </w:tc>
        <w:tc>
          <w:tcPr>
            <w:tcW w:w="750" w:type="pct"/>
            <w:vAlign w:val="center"/>
          </w:tcPr>
          <w:p w:rsidR="001E3518" w:rsidRPr="00B17E6F" w:rsidRDefault="001E3518" w:rsidP="004E4353">
            <w:pPr>
              <w:pStyle w:val="af2"/>
              <w:spacing w:line="240" w:lineRule="auto"/>
              <w:ind w:firstLineChars="0" w:firstLine="0"/>
            </w:pPr>
            <w:r w:rsidRPr="00B17E6F">
              <w:rPr>
                <w:rFonts w:hint="eastAsia"/>
              </w:rPr>
              <w:t>（</w:t>
            </w:r>
            <w:r>
              <w:t>4</w:t>
            </w:r>
            <w:r w:rsidRPr="00B17E6F">
              <w:rPr>
                <w:rFonts w:hint="eastAsia"/>
              </w:rPr>
              <w:t>.</w:t>
            </w:r>
            <w:r>
              <w:t>9</w:t>
            </w:r>
            <w:r w:rsidRPr="00B17E6F">
              <w:rPr>
                <w:rFonts w:hint="eastAsia"/>
              </w:rPr>
              <w:t>）</w:t>
            </w:r>
          </w:p>
        </w:tc>
      </w:tr>
    </w:tbl>
    <w:p w:rsidR="006A2096" w:rsidRPr="006A2096" w:rsidRDefault="006A2096" w:rsidP="008B1A87">
      <w:pPr>
        <w:pStyle w:val="af2"/>
        <w:ind w:firstLine="480"/>
      </w:pPr>
      <w:r w:rsidRPr="006A2096">
        <w:rPr>
          <w:rFonts w:hint="eastAsia"/>
        </w:rPr>
        <w:t>步骤</w:t>
      </w:r>
      <w:r w:rsidRPr="006A2096">
        <w:rPr>
          <w:rFonts w:hint="eastAsia"/>
        </w:rPr>
        <w:t>5</w:t>
      </w:r>
      <w:r w:rsidRPr="006A2096">
        <w:rPr>
          <w:rFonts w:hint="eastAsia"/>
        </w:rPr>
        <w:t>、</w:t>
      </w:r>
      <w:r w:rsidRPr="006A2096">
        <w:rPr>
          <w:rFonts w:hint="eastAsia"/>
        </w:rPr>
        <w:t>6</w:t>
      </w:r>
      <w:r w:rsidRPr="006A2096">
        <w:rPr>
          <w:rFonts w:hint="eastAsia"/>
        </w:rPr>
        <w:t>、</w:t>
      </w:r>
      <w:r w:rsidRPr="006A2096">
        <w:rPr>
          <w:rFonts w:hint="eastAsia"/>
        </w:rPr>
        <w:t>7</w:t>
      </w:r>
      <w:r w:rsidRPr="006A2096">
        <w:rPr>
          <w:rFonts w:hint="eastAsia"/>
        </w:rPr>
        <w:t>是对前步得到的每层</w:t>
      </w:r>
      <w:r w:rsidRPr="006A2096">
        <w:rPr>
          <w:rFonts w:hint="eastAsia"/>
        </w:rPr>
        <w:t>IMF</w:t>
      </w:r>
      <w:r w:rsidRPr="006A2096">
        <w:rPr>
          <w:rFonts w:hint="eastAsia"/>
        </w:rPr>
        <w:t>图像在</w:t>
      </w:r>
      <w:r w:rsidRPr="006A2096">
        <w:rPr>
          <w:rFonts w:hint="eastAsia"/>
        </w:rPr>
        <w:t>x(</w:t>
      </w:r>
      <w:r w:rsidRPr="006A2096">
        <w:rPr>
          <w:rFonts w:hint="eastAsia"/>
        </w:rPr>
        <w:t>行</w:t>
      </w:r>
      <w:r w:rsidRPr="006A2096">
        <w:rPr>
          <w:rFonts w:hint="eastAsia"/>
        </w:rPr>
        <w:t>)</w:t>
      </w:r>
      <w:r w:rsidRPr="006A2096">
        <w:rPr>
          <w:rFonts w:hint="eastAsia"/>
        </w:rPr>
        <w:t>方向上用</w:t>
      </w:r>
      <w:r w:rsidRPr="006A2096">
        <w:rPr>
          <w:rFonts w:hint="eastAsia"/>
        </w:rPr>
        <w:t>EEMD</w:t>
      </w:r>
      <w:r w:rsidRPr="006A2096">
        <w:rPr>
          <w:rFonts w:hint="eastAsia"/>
        </w:rPr>
        <w:t>算法进行处理。</w:t>
      </w:r>
    </w:p>
    <w:p w:rsidR="006A2096" w:rsidRDefault="006A2096" w:rsidP="004E4353">
      <w:pPr>
        <w:pStyle w:val="af2"/>
        <w:numPr>
          <w:ilvl w:val="0"/>
          <w:numId w:val="19"/>
        </w:numPr>
        <w:ind w:firstLineChars="0"/>
      </w:pPr>
      <w:r w:rsidRPr="006A2096">
        <w:rPr>
          <w:rFonts w:hint="eastAsia"/>
        </w:rPr>
        <w:t>分解完成，将处理后的结果按照行列规则进行叠加，得到最终的固有模态分量图</w:t>
      </w:r>
      <w:r w:rsidR="00F211F7">
        <w:rPr>
          <w:rFonts w:hint="eastAsia"/>
        </w:rPr>
        <w:t>。</w:t>
      </w:r>
    </w:p>
    <w:tbl>
      <w:tblPr>
        <w:tblStyle w:val="a6"/>
        <w:tblW w:w="4937" w:type="pct"/>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262"/>
        <w:gridCol w:w="5891"/>
        <w:gridCol w:w="1262"/>
      </w:tblGrid>
      <w:tr w:rsidR="001E3518" w:rsidRPr="00B17E6F" w:rsidTr="001E3518">
        <w:trPr>
          <w:trHeight w:val="861"/>
        </w:trPr>
        <w:tc>
          <w:tcPr>
            <w:tcW w:w="750" w:type="pct"/>
            <w:vAlign w:val="center"/>
          </w:tcPr>
          <w:p w:rsidR="001E3518" w:rsidRDefault="001E3518" w:rsidP="004E4353">
            <w:pPr>
              <w:pStyle w:val="af2"/>
              <w:spacing w:line="240" w:lineRule="auto"/>
              <w:ind w:firstLine="480"/>
            </w:pPr>
          </w:p>
          <w:p w:rsidR="00F211F7" w:rsidRPr="00B17E6F" w:rsidRDefault="00F211F7" w:rsidP="004E4353">
            <w:pPr>
              <w:pStyle w:val="af2"/>
              <w:spacing w:line="240" w:lineRule="auto"/>
              <w:ind w:firstLine="480"/>
            </w:pPr>
          </w:p>
        </w:tc>
        <w:tc>
          <w:tcPr>
            <w:tcW w:w="3500" w:type="pct"/>
            <w:vAlign w:val="center"/>
          </w:tcPr>
          <w:p w:rsidR="001E3518" w:rsidRPr="00B17E6F" w:rsidRDefault="001E3518" w:rsidP="004E4353">
            <w:pPr>
              <w:pStyle w:val="af2"/>
              <w:spacing w:line="240" w:lineRule="auto"/>
              <w:ind w:firstLine="480"/>
            </w:pPr>
            <m:oMathPara>
              <m:oMath>
                <m:r>
                  <w:rPr>
                    <w:rFonts w:ascii="Cambria Math" w:eastAsiaTheme="majorEastAsia" w:hAnsi="Cambria Math"/>
                  </w:rPr>
                  <m:t>f</m:t>
                </m:r>
                <m:d>
                  <m:dPr>
                    <m:ctrlPr>
                      <w:rPr>
                        <w:rFonts w:ascii="Cambria Math" w:eastAsiaTheme="majorEastAsia" w:hAnsi="Cambria Math"/>
                      </w:rPr>
                    </m:ctrlPr>
                  </m:dPr>
                  <m:e>
                    <m:r>
                      <w:rPr>
                        <w:rFonts w:ascii="Cambria Math" w:eastAsiaTheme="majorEastAsia" w:hAnsi="Cambria Math"/>
                      </w:rPr>
                      <m:t>m</m:t>
                    </m:r>
                    <m:r>
                      <m:rPr>
                        <m:sty m:val="p"/>
                      </m:rPr>
                      <w:rPr>
                        <w:rFonts w:ascii="Cambria Math" w:eastAsiaTheme="majorEastAsia" w:hAnsi="Cambria Math"/>
                      </w:rPr>
                      <m:t>,</m:t>
                    </m:r>
                    <m:r>
                      <w:rPr>
                        <w:rFonts w:ascii="Cambria Math" w:eastAsiaTheme="majorEastAsia" w:hAnsi="Cambria Math"/>
                      </w:rPr>
                      <m:t>n</m:t>
                    </m:r>
                  </m:e>
                </m:d>
                <m:r>
                  <m:rPr>
                    <m:sty m:val="p"/>
                  </m:rPr>
                  <w:rPr>
                    <w:rFonts w:ascii="Cambria Math" w:eastAsiaTheme="majorEastAsia" w:hAnsi="Cambria Math"/>
                  </w:rPr>
                  <m:t>=</m:t>
                </m:r>
                <m:nary>
                  <m:naryPr>
                    <m:chr m:val="∑"/>
                    <m:limLoc m:val="undOvr"/>
                    <m:ctrlPr>
                      <w:rPr>
                        <w:rFonts w:ascii="Cambria Math" w:eastAsiaTheme="majorEastAsia" w:hAnsi="Cambria Math"/>
                      </w:rPr>
                    </m:ctrlPr>
                  </m:naryPr>
                  <m:sub>
                    <m:r>
                      <w:rPr>
                        <w:rFonts w:ascii="Cambria Math" w:eastAsiaTheme="majorEastAsia" w:hAnsi="Cambria Math"/>
                      </w:rPr>
                      <m:t>k</m:t>
                    </m:r>
                  </m:sub>
                  <m:sup>
                    <m:r>
                      <w:rPr>
                        <w:rFonts w:ascii="Cambria Math" w:eastAsiaTheme="majorEastAsia" w:hAnsi="Cambria Math"/>
                      </w:rPr>
                      <m:t>K</m:t>
                    </m:r>
                  </m:sup>
                  <m:e/>
                </m:nary>
                <m:nary>
                  <m:naryPr>
                    <m:chr m:val="∑"/>
                    <m:limLoc m:val="undOvr"/>
                    <m:ctrlPr>
                      <w:rPr>
                        <w:rFonts w:ascii="Cambria Math" w:eastAsiaTheme="majorEastAsia" w:hAnsi="Cambria Math"/>
                      </w:rPr>
                    </m:ctrlPr>
                  </m:naryPr>
                  <m:sub>
                    <m:r>
                      <w:rPr>
                        <w:rFonts w:ascii="Cambria Math" w:eastAsiaTheme="majorEastAsia" w:hAnsi="Cambria Math"/>
                      </w:rPr>
                      <m:t>j</m:t>
                    </m:r>
                  </m:sub>
                  <m:sup>
                    <m:r>
                      <w:rPr>
                        <w:rFonts w:ascii="Cambria Math" w:eastAsiaTheme="majorEastAsia" w:hAnsi="Cambria Math"/>
                      </w:rPr>
                      <m:t>J</m:t>
                    </m:r>
                  </m:sup>
                  <m:e/>
                </m:nary>
                <m:sSub>
                  <m:sSubPr>
                    <m:ctrlPr>
                      <w:rPr>
                        <w:rFonts w:ascii="Cambria Math" w:eastAsiaTheme="majorEastAsia" w:hAnsi="Cambria Math"/>
                      </w:rPr>
                    </m:ctrlPr>
                  </m:sSubPr>
                  <m:e>
                    <m:r>
                      <w:rPr>
                        <w:rFonts w:ascii="Cambria Math" w:eastAsiaTheme="majorEastAsia" w:hAnsi="Cambria Math"/>
                      </w:rPr>
                      <m:t>h</m:t>
                    </m:r>
                  </m:e>
                  <m:sub>
                    <m:r>
                      <w:rPr>
                        <w:rFonts w:ascii="Cambria Math" w:eastAsiaTheme="majorEastAsia" w:hAnsi="Cambria Math"/>
                      </w:rPr>
                      <m:t>j</m:t>
                    </m:r>
                    <m:r>
                      <m:rPr>
                        <m:sty m:val="p"/>
                      </m:rPr>
                      <w:rPr>
                        <w:rFonts w:ascii="Cambria Math" w:eastAsiaTheme="majorEastAsia" w:hAnsi="Cambria Math"/>
                      </w:rPr>
                      <m:t>,</m:t>
                    </m:r>
                    <m:r>
                      <w:rPr>
                        <w:rFonts w:ascii="Cambria Math" w:eastAsiaTheme="majorEastAsia" w:hAnsi="Cambria Math"/>
                      </w:rPr>
                      <m:t>k</m:t>
                    </m:r>
                  </m:sub>
                </m:sSub>
                <m:d>
                  <m:dPr>
                    <m:ctrlPr>
                      <w:rPr>
                        <w:rFonts w:ascii="Cambria Math" w:eastAsiaTheme="majorEastAsia" w:hAnsi="Cambria Math"/>
                      </w:rPr>
                    </m:ctrlPr>
                  </m:dPr>
                  <m:e>
                    <m:r>
                      <w:rPr>
                        <w:rFonts w:ascii="Cambria Math" w:eastAsiaTheme="majorEastAsia" w:hAnsi="Cambria Math"/>
                      </w:rPr>
                      <m:t>m</m:t>
                    </m:r>
                    <m:r>
                      <m:rPr>
                        <m:sty m:val="p"/>
                      </m:rPr>
                      <w:rPr>
                        <w:rFonts w:ascii="Cambria Math" w:eastAsiaTheme="majorEastAsia" w:hAnsi="Cambria Math"/>
                      </w:rPr>
                      <m:t>,</m:t>
                    </m:r>
                    <m:r>
                      <w:rPr>
                        <w:rFonts w:ascii="Cambria Math" w:eastAsiaTheme="majorEastAsia" w:hAnsi="Cambria Math"/>
                      </w:rPr>
                      <m:t>n</m:t>
                    </m:r>
                  </m:e>
                </m:d>
              </m:oMath>
            </m:oMathPara>
          </w:p>
        </w:tc>
        <w:tc>
          <w:tcPr>
            <w:tcW w:w="750" w:type="pct"/>
            <w:vAlign w:val="center"/>
          </w:tcPr>
          <w:p w:rsidR="001E3518" w:rsidRPr="00B17E6F" w:rsidRDefault="001E3518" w:rsidP="004E4353">
            <w:pPr>
              <w:pStyle w:val="af2"/>
              <w:spacing w:line="240" w:lineRule="auto"/>
              <w:ind w:firstLineChars="0" w:firstLine="0"/>
            </w:pPr>
            <w:r w:rsidRPr="00B17E6F">
              <w:rPr>
                <w:rFonts w:hint="eastAsia"/>
              </w:rPr>
              <w:t>（</w:t>
            </w:r>
            <w:r>
              <w:t>4</w:t>
            </w:r>
            <w:r w:rsidRPr="00B17E6F">
              <w:rPr>
                <w:rFonts w:hint="eastAsia"/>
              </w:rPr>
              <w:t>.</w:t>
            </w:r>
            <w:r>
              <w:t>8</w:t>
            </w:r>
            <w:r w:rsidRPr="00B17E6F">
              <w:rPr>
                <w:rFonts w:hint="eastAsia"/>
              </w:rPr>
              <w:t>）</w:t>
            </w:r>
          </w:p>
        </w:tc>
      </w:tr>
    </w:tbl>
    <w:p w:rsidR="006A2096" w:rsidRDefault="006A2096" w:rsidP="004E4353">
      <w:pPr>
        <w:pStyle w:val="af2"/>
        <w:numPr>
          <w:ilvl w:val="0"/>
          <w:numId w:val="19"/>
        </w:numPr>
        <w:ind w:firstLineChars="0"/>
      </w:pPr>
      <w:r w:rsidRPr="006A2096">
        <w:t>对固有模态分量图进行阈值滤波处理，去除噪声和残余信息，保留有用信息，并将保留的分量图叠加计算合成一张图像。</w:t>
      </w:r>
      <w:r w:rsidRPr="006A2096">
        <w:rPr>
          <w:rFonts w:hint="eastAsia"/>
        </w:rPr>
        <w:t>对合成的图像进</w:t>
      </w:r>
      <w:r w:rsidRPr="006A2096">
        <w:rPr>
          <w:rFonts w:hint="eastAsia"/>
        </w:rPr>
        <w:lastRenderedPageBreak/>
        <w:t>行散斑对比计算，得到激光散斑对比图。</w:t>
      </w:r>
    </w:p>
    <w:p w:rsidR="001D7F83" w:rsidRDefault="001D7F83" w:rsidP="008B1A87">
      <w:pPr>
        <w:pStyle w:val="af2"/>
        <w:ind w:firstLine="480"/>
      </w:pPr>
      <w:r>
        <w:rPr>
          <w:rFonts w:hint="eastAsia"/>
        </w:rPr>
        <w:t>BEEMD</w:t>
      </w:r>
      <w:r>
        <w:rPr>
          <w:rFonts w:hint="eastAsia"/>
        </w:rPr>
        <w:t>对散斑图像处理的过程框图如图</w:t>
      </w:r>
      <w:r>
        <w:rPr>
          <w:rFonts w:hint="eastAsia"/>
        </w:rPr>
        <w:t>4.1</w:t>
      </w:r>
      <w:r>
        <w:rPr>
          <w:rFonts w:hint="eastAsia"/>
        </w:rPr>
        <w:t>所示。</w:t>
      </w:r>
    </w:p>
    <w:p w:rsidR="001D7F83" w:rsidRPr="001D7F83" w:rsidRDefault="001D7F83" w:rsidP="004E4353">
      <w:pPr>
        <w:pStyle w:val="af2"/>
        <w:spacing w:line="240" w:lineRule="auto"/>
        <w:ind w:firstLineChars="0" w:firstLine="0"/>
        <w:jc w:val="center"/>
        <w:rPr>
          <w:rFonts w:asciiTheme="majorEastAsia" w:eastAsiaTheme="majorEastAsia" w:hAnsiTheme="majorEastAsia"/>
        </w:rPr>
      </w:pPr>
      <w:r>
        <w:rPr>
          <w:noProof/>
        </w:rPr>
        <w:drawing>
          <wp:inline distT="0" distB="0" distL="0" distR="0">
            <wp:extent cx="3498273" cy="4712493"/>
            <wp:effectExtent l="0" t="0" r="6985"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cstate="print">
                      <a:extLst>
                        <a:ext uri="{BEBA8EAE-BF5A-486C-A8C5-ECC9F3942E4B}">
                          <a14:imgProps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14:imgLayer r:embed="rId36">
                              <a14:imgEffect>
                                <a14:sharpenSoften amount="25000"/>
                              </a14:imgEffect>
                            </a14:imgLayer>
                          </a14:imgProps>
                        </a:ext>
                      </a:extLst>
                    </a:blip>
                    <a:stretch>
                      <a:fillRect/>
                    </a:stretch>
                  </pic:blipFill>
                  <pic:spPr>
                    <a:xfrm>
                      <a:off x="0" y="0"/>
                      <a:ext cx="3498273" cy="4712493"/>
                    </a:xfrm>
                    <a:prstGeom prst="rect">
                      <a:avLst/>
                    </a:prstGeom>
                  </pic:spPr>
                </pic:pic>
              </a:graphicData>
            </a:graphic>
          </wp:inline>
        </w:drawing>
      </w:r>
    </w:p>
    <w:p w:rsidR="001D7F83" w:rsidRDefault="001D7F83" w:rsidP="004E4353">
      <w:pPr>
        <w:pStyle w:val="af2"/>
        <w:ind w:firstLineChars="0" w:firstLine="0"/>
        <w:jc w:val="center"/>
      </w:pPr>
      <w:r>
        <w:rPr>
          <w:rFonts w:hint="eastAsia"/>
        </w:rPr>
        <w:t>图</w:t>
      </w:r>
      <w:r>
        <w:rPr>
          <w:rFonts w:hint="eastAsia"/>
        </w:rPr>
        <w:t xml:space="preserve">4.1 </w:t>
      </w:r>
      <w:r w:rsidR="00D4349C">
        <w:t>(a)</w:t>
      </w:r>
      <w:r>
        <w:t>BEEMD</w:t>
      </w:r>
      <w:r w:rsidR="005E6DA7">
        <w:rPr>
          <w:rFonts w:hint="eastAsia"/>
        </w:rPr>
        <w:t>方法处理二维图像算法总框图</w:t>
      </w:r>
    </w:p>
    <w:p w:rsidR="00662AFA" w:rsidRDefault="00D4349C" w:rsidP="004E4353">
      <w:pPr>
        <w:pStyle w:val="af2"/>
        <w:ind w:firstLineChars="0" w:firstLine="0"/>
        <w:jc w:val="center"/>
      </w:pPr>
      <w:r>
        <w:rPr>
          <w:rFonts w:hint="eastAsia"/>
        </w:rPr>
        <w:t xml:space="preserve">Fig. 4.1 </w:t>
      </w:r>
      <w:r>
        <w:t>(a</w:t>
      </w:r>
      <w:proofErr w:type="gramStart"/>
      <w:r>
        <w:t>)Spatial</w:t>
      </w:r>
      <w:proofErr w:type="gramEnd"/>
      <w:r>
        <w:t xml:space="preserve"> two-dimensional </w:t>
      </w:r>
      <w:r w:rsidR="005E6DA7">
        <w:t>processing based on BEEMD (overview)</w:t>
      </w:r>
    </w:p>
    <w:p w:rsidR="00D4349C" w:rsidRDefault="00D4349C" w:rsidP="004E4353">
      <w:pPr>
        <w:pStyle w:val="af2"/>
        <w:spacing w:line="240" w:lineRule="auto"/>
        <w:ind w:firstLineChars="0" w:firstLine="0"/>
        <w:jc w:val="center"/>
        <w:rPr>
          <w:rFonts w:asciiTheme="majorEastAsia" w:eastAsiaTheme="majorEastAsia" w:hAnsiTheme="majorEastAsia"/>
        </w:rPr>
      </w:pPr>
      <w:r>
        <w:rPr>
          <w:noProof/>
        </w:rPr>
        <w:lastRenderedPageBreak/>
        <w:drawing>
          <wp:inline distT="0" distB="0" distL="0" distR="0">
            <wp:extent cx="4003964" cy="3644347"/>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cstate="print">
                      <a:extLst>
                        <a:ext uri="{BEBA8EAE-BF5A-486C-A8C5-ECC9F3942E4B}">
                          <a14:imgProps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14:imgLayer r:embed="rId38">
                              <a14:imgEffect>
                                <a14:sharpenSoften amount="25000"/>
                              </a14:imgEffect>
                            </a14:imgLayer>
                          </a14:imgProps>
                        </a:ext>
                      </a:extLst>
                    </a:blip>
                    <a:stretch>
                      <a:fillRect/>
                    </a:stretch>
                  </pic:blipFill>
                  <pic:spPr>
                    <a:xfrm>
                      <a:off x="0" y="0"/>
                      <a:ext cx="4025559" cy="3664002"/>
                    </a:xfrm>
                    <a:prstGeom prst="rect">
                      <a:avLst/>
                    </a:prstGeom>
                  </pic:spPr>
                </pic:pic>
              </a:graphicData>
            </a:graphic>
          </wp:inline>
        </w:drawing>
      </w:r>
    </w:p>
    <w:p w:rsidR="004E4353" w:rsidRDefault="00D4349C" w:rsidP="004E4353">
      <w:pPr>
        <w:pStyle w:val="af2"/>
        <w:ind w:firstLineChars="0" w:firstLine="0"/>
        <w:jc w:val="center"/>
      </w:pPr>
      <w:r>
        <w:rPr>
          <w:rFonts w:hint="eastAsia"/>
        </w:rPr>
        <w:t>图</w:t>
      </w:r>
      <w:r>
        <w:rPr>
          <w:rFonts w:hint="eastAsia"/>
        </w:rPr>
        <w:t xml:space="preserve">4.1 </w:t>
      </w:r>
      <w:r>
        <w:t>(b)BEEMD</w:t>
      </w:r>
      <w:r>
        <w:rPr>
          <w:rFonts w:hint="eastAsia"/>
        </w:rPr>
        <w:t>方法处理二维图像算法</w:t>
      </w:r>
      <w:r w:rsidR="005E6DA7">
        <w:rPr>
          <w:rFonts w:hint="eastAsia"/>
        </w:rPr>
        <w:t>第一方向分解框图</w:t>
      </w:r>
    </w:p>
    <w:p w:rsidR="005E6DA7" w:rsidRDefault="00D4349C" w:rsidP="004E4353">
      <w:pPr>
        <w:pStyle w:val="af2"/>
        <w:ind w:firstLineChars="0" w:firstLine="0"/>
        <w:jc w:val="center"/>
      </w:pPr>
      <w:r>
        <w:rPr>
          <w:rFonts w:hint="eastAsia"/>
        </w:rPr>
        <w:t xml:space="preserve">Fig. 4.1 </w:t>
      </w:r>
      <w:r>
        <w:t>(b</w:t>
      </w:r>
      <w:proofErr w:type="gramStart"/>
      <w:r>
        <w:t>)</w:t>
      </w:r>
      <w:r w:rsidR="005E6DA7">
        <w:t>Spatial</w:t>
      </w:r>
      <w:proofErr w:type="gramEnd"/>
      <w:r w:rsidR="005E6DA7">
        <w:t xml:space="preserve"> two-dimensional processing based on BEEMD (decomposition in the first direction)</w:t>
      </w:r>
    </w:p>
    <w:p w:rsidR="00D4349C" w:rsidRPr="005E6DA7" w:rsidRDefault="00D4349C" w:rsidP="00D4349C">
      <w:pPr>
        <w:pStyle w:val="20"/>
        <w:autoSpaceDE w:val="0"/>
        <w:autoSpaceDN w:val="0"/>
        <w:spacing w:line="360" w:lineRule="auto"/>
        <w:ind w:firstLine="0"/>
        <w:jc w:val="center"/>
        <w:textAlignment w:val="bottom"/>
        <w:rPr>
          <w:rFonts w:asciiTheme="majorEastAsia" w:eastAsiaTheme="majorEastAsia" w:hAnsiTheme="majorEastAsia" w:cstheme="minorBidi"/>
          <w:color w:val="auto"/>
          <w:sz w:val="24"/>
        </w:rPr>
      </w:pPr>
    </w:p>
    <w:p w:rsidR="00D4349C" w:rsidRDefault="00D4349C" w:rsidP="004E4353">
      <w:pPr>
        <w:pStyle w:val="af2"/>
        <w:spacing w:line="240" w:lineRule="auto"/>
        <w:ind w:firstLineChars="0" w:firstLine="0"/>
        <w:jc w:val="center"/>
        <w:rPr>
          <w:rFonts w:asciiTheme="majorEastAsia" w:eastAsiaTheme="majorEastAsia" w:hAnsiTheme="majorEastAsia"/>
        </w:rPr>
      </w:pPr>
      <w:r>
        <w:rPr>
          <w:noProof/>
        </w:rPr>
        <w:drawing>
          <wp:inline distT="0" distB="0" distL="0" distR="0">
            <wp:extent cx="3994749" cy="3643746"/>
            <wp:effectExtent l="0" t="0" r="635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cstate="print">
                      <a:extLst>
                        <a:ext uri="{BEBA8EAE-BF5A-486C-A8C5-ECC9F3942E4B}">
                          <a14:imgProps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14:imgLayer r:embed="rId40">
                              <a14:imgEffect>
                                <a14:sharpenSoften amount="25000"/>
                              </a14:imgEffect>
                            </a14:imgLayer>
                          </a14:imgProps>
                        </a:ex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003311" cy="3651556"/>
                    </a:xfrm>
                    <a:prstGeom prst="rect">
                      <a:avLst/>
                    </a:prstGeom>
                  </pic:spPr>
                </pic:pic>
              </a:graphicData>
            </a:graphic>
          </wp:inline>
        </w:drawing>
      </w:r>
    </w:p>
    <w:p w:rsidR="005E6DA7" w:rsidRDefault="005E6DA7" w:rsidP="004E4353">
      <w:pPr>
        <w:pStyle w:val="af2"/>
        <w:ind w:firstLineChars="0" w:firstLine="0"/>
        <w:jc w:val="center"/>
      </w:pPr>
      <w:r>
        <w:rPr>
          <w:rFonts w:hint="eastAsia"/>
        </w:rPr>
        <w:t>图</w:t>
      </w:r>
      <w:r>
        <w:rPr>
          <w:rFonts w:hint="eastAsia"/>
        </w:rPr>
        <w:t xml:space="preserve">4.1 </w:t>
      </w:r>
      <w:r>
        <w:t>(c)BEEMD</w:t>
      </w:r>
      <w:r>
        <w:rPr>
          <w:rFonts w:hint="eastAsia"/>
        </w:rPr>
        <w:t>方法处理二维图像算法第二方向分解框图</w:t>
      </w:r>
    </w:p>
    <w:p w:rsidR="005E6DA7" w:rsidRDefault="005E6DA7" w:rsidP="004E4353">
      <w:pPr>
        <w:pStyle w:val="af2"/>
        <w:ind w:firstLineChars="0" w:firstLine="0"/>
        <w:jc w:val="center"/>
      </w:pPr>
      <w:r>
        <w:rPr>
          <w:rFonts w:hint="eastAsia"/>
        </w:rPr>
        <w:lastRenderedPageBreak/>
        <w:t xml:space="preserve">Fig. 4.1 </w:t>
      </w:r>
      <w:r>
        <w:t>(c</w:t>
      </w:r>
      <w:proofErr w:type="gramStart"/>
      <w:r>
        <w:t>)Spatial</w:t>
      </w:r>
      <w:proofErr w:type="gramEnd"/>
      <w:r>
        <w:t xml:space="preserve"> two-dimensional processing based on BEEMD (decomposition in the </w:t>
      </w:r>
      <w:r>
        <w:rPr>
          <w:rFonts w:hint="eastAsia"/>
        </w:rPr>
        <w:t>se</w:t>
      </w:r>
      <w:r>
        <w:t>cond direction)</w:t>
      </w:r>
    </w:p>
    <w:p w:rsidR="005E6DA7" w:rsidRPr="005E6DA7" w:rsidRDefault="005E6DA7" w:rsidP="008B1A87">
      <w:pPr>
        <w:pStyle w:val="af2"/>
        <w:ind w:firstLine="480"/>
      </w:pPr>
      <w:r>
        <w:rPr>
          <w:rFonts w:hint="eastAsia"/>
        </w:rPr>
        <w:t>在本研究</w:t>
      </w:r>
      <w:r w:rsidRPr="005E6DA7">
        <w:rPr>
          <w:rFonts w:hint="eastAsia"/>
        </w:rPr>
        <w:t>中，</w:t>
      </w:r>
      <w:r>
        <w:rPr>
          <w:rFonts w:hint="eastAsia"/>
        </w:rPr>
        <w:t>B</w:t>
      </w:r>
      <w:r>
        <w:t>EEMD</w:t>
      </w:r>
      <w:r>
        <w:rPr>
          <w:rFonts w:hint="eastAsia"/>
        </w:rPr>
        <w:t>方法没有单独</w:t>
      </w:r>
      <w:r w:rsidRPr="005E6DA7">
        <w:rPr>
          <w:rFonts w:hint="eastAsia"/>
        </w:rPr>
        <w:t>使用行处理或列处理，而是将行列的处理有效的加以结合，这样可以有效地避免行（列）信息的缺失，此外，为了保证整个信息的完整性，</w:t>
      </w:r>
      <w:r>
        <w:rPr>
          <w:rFonts w:hint="eastAsia"/>
        </w:rPr>
        <w:t>在</w:t>
      </w:r>
      <w:r w:rsidRPr="005E6DA7">
        <w:rPr>
          <w:rFonts w:hint="eastAsia"/>
        </w:rPr>
        <w:t>步骤</w:t>
      </w:r>
      <w:r w:rsidRPr="005E6DA7">
        <w:rPr>
          <w:rFonts w:hint="eastAsia"/>
        </w:rPr>
        <w:t>8</w:t>
      </w:r>
      <w:r w:rsidRPr="005E6DA7">
        <w:rPr>
          <w:rFonts w:hint="eastAsia"/>
        </w:rPr>
        <w:t>之前没有对任何一层固有模态分量</w:t>
      </w:r>
      <w:r w:rsidRPr="005E6DA7">
        <w:rPr>
          <w:rFonts w:hint="eastAsia"/>
        </w:rPr>
        <w:t>IMF</w:t>
      </w:r>
      <w:r w:rsidRPr="005E6DA7">
        <w:rPr>
          <w:rFonts w:hint="eastAsia"/>
        </w:rPr>
        <w:t>层进行取舍，这其中包含了有用信息</w:t>
      </w:r>
      <w:r w:rsidRPr="005E6DA7">
        <w:rPr>
          <w:rFonts w:hint="eastAsia"/>
        </w:rPr>
        <w:t>IMF</w:t>
      </w:r>
      <w:r w:rsidRPr="005E6DA7">
        <w:rPr>
          <w:rFonts w:hint="eastAsia"/>
        </w:rPr>
        <w:t>层、噪声</w:t>
      </w:r>
      <w:r w:rsidRPr="005E6DA7">
        <w:rPr>
          <w:rFonts w:hint="eastAsia"/>
        </w:rPr>
        <w:t>IMF</w:t>
      </w:r>
      <w:r w:rsidRPr="005E6DA7">
        <w:rPr>
          <w:rFonts w:hint="eastAsia"/>
        </w:rPr>
        <w:t>层和残余</w:t>
      </w:r>
      <w:r w:rsidRPr="005E6DA7">
        <w:rPr>
          <w:rFonts w:hint="eastAsia"/>
        </w:rPr>
        <w:t>IMF</w:t>
      </w:r>
      <w:r w:rsidRPr="005E6DA7">
        <w:rPr>
          <w:rFonts w:hint="eastAsia"/>
        </w:rPr>
        <w:t>层。</w:t>
      </w:r>
    </w:p>
    <w:p w:rsidR="005E6DA7" w:rsidRDefault="005E6DA7" w:rsidP="008B1A87">
      <w:pPr>
        <w:pStyle w:val="af2"/>
        <w:ind w:firstLine="480"/>
      </w:pPr>
      <w:r w:rsidRPr="005E6DA7">
        <w:rPr>
          <w:rFonts w:hint="eastAsia"/>
        </w:rPr>
        <w:t>激光散斑图像本身并不能直接反映血流信息，需要用到</w:t>
      </w:r>
      <w:r w:rsidRPr="000B17C6">
        <w:rPr>
          <w:rFonts w:hint="eastAsia"/>
          <w:highlight w:val="yellow"/>
          <w:rPrChange w:id="101" w:author="fyp" w:date="2017-09-12T22:41:00Z">
            <w:rPr>
              <w:rFonts w:hint="eastAsia"/>
            </w:rPr>
          </w:rPrChange>
        </w:rPr>
        <w:t>散斑对比算法</w:t>
      </w:r>
      <w:r w:rsidRPr="005E6DA7">
        <w:rPr>
          <w:rFonts w:hint="eastAsia"/>
        </w:rPr>
        <w:t>对采集到的图像进一步计算处理，而</w:t>
      </w:r>
      <w:r w:rsidRPr="005E6DA7">
        <w:rPr>
          <w:rFonts w:hint="eastAsia"/>
        </w:rPr>
        <w:t>BEEMD</w:t>
      </w:r>
      <w:r w:rsidRPr="005E6DA7">
        <w:rPr>
          <w:rFonts w:hint="eastAsia"/>
        </w:rPr>
        <w:t>算法与散斑对比度计算的先后顺序也会影响到最后</w:t>
      </w:r>
      <w:del w:id="102" w:author="fyp" w:date="2017-09-12T22:42:00Z">
        <w:r w:rsidRPr="005E6DA7" w:rsidDel="004C10E6">
          <w:rPr>
            <w:rFonts w:hint="eastAsia"/>
          </w:rPr>
          <w:delText>图像的质量</w:delText>
        </w:r>
      </w:del>
      <w:ins w:id="103" w:author="fyp" w:date="2017-09-12T22:42:00Z">
        <w:r w:rsidR="004C10E6">
          <w:rPr>
            <w:rFonts w:hint="eastAsia"/>
          </w:rPr>
          <w:t>结果</w:t>
        </w:r>
      </w:ins>
      <w:r w:rsidRPr="005E6DA7">
        <w:rPr>
          <w:rFonts w:hint="eastAsia"/>
        </w:rPr>
        <w:t>。为了提高散斑图像计算的准确性，本</w:t>
      </w:r>
      <w:r w:rsidRPr="004C10E6">
        <w:rPr>
          <w:rFonts w:hint="eastAsia"/>
          <w:highlight w:val="yellow"/>
          <w:rPrChange w:id="104" w:author="fyp" w:date="2017-09-12T22:43:00Z">
            <w:rPr>
              <w:rFonts w:hint="eastAsia"/>
            </w:rPr>
          </w:rPrChange>
        </w:rPr>
        <w:t>发明</w:t>
      </w:r>
      <w:del w:id="105" w:author="fyp" w:date="2017-09-12T22:43:00Z">
        <w:r w:rsidRPr="005E6DA7" w:rsidDel="004C10E6">
          <w:rPr>
            <w:rFonts w:hint="eastAsia"/>
          </w:rPr>
          <w:delText>选择了</w:delText>
        </w:r>
      </w:del>
      <w:ins w:id="106" w:author="fyp" w:date="2017-09-12T22:44:00Z">
        <w:r w:rsidR="004C10E6">
          <w:rPr>
            <w:rFonts w:hint="eastAsia"/>
          </w:rPr>
          <w:t>文</w:t>
        </w:r>
      </w:ins>
      <w:r w:rsidRPr="005E6DA7">
        <w:rPr>
          <w:rFonts w:hint="eastAsia"/>
        </w:rPr>
        <w:t>在使用</w:t>
      </w:r>
      <w:r w:rsidRPr="005E6DA7">
        <w:rPr>
          <w:rFonts w:hint="eastAsia"/>
        </w:rPr>
        <w:t>BEEMD</w:t>
      </w:r>
      <w:r w:rsidRPr="005E6DA7">
        <w:rPr>
          <w:rFonts w:hint="eastAsia"/>
        </w:rPr>
        <w:t>算法之后</w:t>
      </w:r>
      <w:ins w:id="107" w:author="fyp" w:date="2017-09-12T22:44:00Z">
        <w:r w:rsidR="004C10E6">
          <w:rPr>
            <w:rFonts w:hint="eastAsia"/>
          </w:rPr>
          <w:t>再</w:t>
        </w:r>
      </w:ins>
      <w:r w:rsidRPr="005E6DA7">
        <w:rPr>
          <w:rFonts w:hint="eastAsia"/>
        </w:rPr>
        <w:t>进行散斑对比处理。因为在散斑对比计算中会使用滑动窗口对像素估值，一般情况下使用</w:t>
      </w:r>
      <w:r w:rsidRPr="005E6DA7">
        <w:rPr>
          <w:rFonts w:hint="eastAsia"/>
        </w:rPr>
        <w:t>7</w:t>
      </w:r>
      <w:r w:rsidRPr="005E6DA7">
        <w:rPr>
          <w:rFonts w:hint="eastAsia"/>
        </w:rPr>
        <w:t>×</w:t>
      </w:r>
      <w:r w:rsidRPr="005E6DA7">
        <w:rPr>
          <w:rFonts w:hint="eastAsia"/>
        </w:rPr>
        <w:t>7</w:t>
      </w:r>
      <w:r w:rsidRPr="005E6DA7">
        <w:rPr>
          <w:rFonts w:hint="eastAsia"/>
        </w:rPr>
        <w:t>像素大小的</w:t>
      </w:r>
      <w:commentRangeStart w:id="108"/>
      <w:r w:rsidRPr="005E6DA7">
        <w:rPr>
          <w:rFonts w:hint="eastAsia"/>
        </w:rPr>
        <w:t>窗口</w:t>
      </w:r>
      <w:commentRangeEnd w:id="108"/>
      <w:r w:rsidR="004C10E6">
        <w:rPr>
          <w:rStyle w:val="a9"/>
          <w:rFonts w:asciiTheme="minorHAnsi" w:hAnsiTheme="minorHAnsi"/>
        </w:rPr>
        <w:commentReference w:id="108"/>
      </w:r>
      <w:r w:rsidRPr="005E6DA7">
        <w:rPr>
          <w:rFonts w:hint="eastAsia"/>
        </w:rPr>
        <w:t>，计算出的对比度赋给中心像素点，如果先进行散斑计算，那之后的</w:t>
      </w:r>
      <w:r w:rsidRPr="005E6DA7">
        <w:rPr>
          <w:rFonts w:hint="eastAsia"/>
        </w:rPr>
        <w:t>BEEMD</w:t>
      </w:r>
      <w:r w:rsidRPr="005E6DA7">
        <w:rPr>
          <w:rFonts w:hint="eastAsia"/>
        </w:rPr>
        <w:t>处理因图像数据的赋值变化会加重模态混叠现象，从而导致分层的误判，导致图像有用信息不清晰。</w:t>
      </w:r>
    </w:p>
    <w:p w:rsidR="00C34E7E" w:rsidRDefault="001A2605" w:rsidP="008B1A87">
      <w:pPr>
        <w:pStyle w:val="af2"/>
        <w:ind w:firstLine="480"/>
      </w:pPr>
      <w:r w:rsidRPr="007E6897">
        <w:rPr>
          <w:rFonts w:hint="eastAsia"/>
          <w:highlight w:val="yellow"/>
          <w:rPrChange w:id="109" w:author="fyp" w:date="2017-09-12T22:46:00Z">
            <w:rPr>
              <w:rFonts w:hint="eastAsia"/>
            </w:rPr>
          </w:rPrChange>
        </w:rPr>
        <w:t>运用</w:t>
      </w:r>
      <w:r w:rsidRPr="007E6897">
        <w:rPr>
          <w:rFonts w:hint="eastAsia"/>
          <w:highlight w:val="yellow"/>
          <w:rPrChange w:id="110" w:author="fyp" w:date="2017-09-12T22:46:00Z">
            <w:rPr>
              <w:rFonts w:hint="eastAsia"/>
            </w:rPr>
          </w:rPrChange>
        </w:rPr>
        <w:t>BEEMD</w:t>
      </w:r>
      <w:r w:rsidR="00520EED" w:rsidRPr="007E6897">
        <w:rPr>
          <w:rFonts w:hint="eastAsia"/>
          <w:highlight w:val="yellow"/>
          <w:rPrChange w:id="111" w:author="fyp" w:date="2017-09-12T22:46:00Z">
            <w:rPr>
              <w:rFonts w:hint="eastAsia"/>
            </w:rPr>
          </w:rPrChange>
        </w:rPr>
        <w:t>对于激光散斑血流图的处理算法，</w:t>
      </w:r>
      <w:r w:rsidR="00520EED" w:rsidRPr="00520EED">
        <w:rPr>
          <w:rFonts w:hint="eastAsia"/>
        </w:rPr>
        <w:t>使得微血管图像显示更为清晰，能够反映更多的细节，降低了震动噪声对血流散斑图的影响。</w:t>
      </w:r>
      <w:r>
        <w:rPr>
          <w:rFonts w:hint="eastAsia"/>
        </w:rPr>
        <w:t>此外，</w:t>
      </w:r>
      <w:r w:rsidR="00520EED" w:rsidRPr="00520EED">
        <w:rPr>
          <w:rFonts w:hint="eastAsia"/>
        </w:rPr>
        <w:t>有效地避免了原</w:t>
      </w:r>
      <w:r w:rsidR="00520EED" w:rsidRPr="00520EED">
        <w:rPr>
          <w:rFonts w:hint="eastAsia"/>
        </w:rPr>
        <w:t>EEMD</w:t>
      </w:r>
      <w:r w:rsidR="00520EED" w:rsidRPr="00520EED">
        <w:rPr>
          <w:rFonts w:hint="eastAsia"/>
        </w:rPr>
        <w:t>算法在图像行列相关性方面造成的信息缺失，在进行</w:t>
      </w:r>
      <w:proofErr w:type="gramStart"/>
      <w:r w:rsidR="00520EED" w:rsidRPr="00520EED">
        <w:rPr>
          <w:rFonts w:hint="eastAsia"/>
        </w:rPr>
        <w:t>去噪操作</w:t>
      </w:r>
      <w:proofErr w:type="gramEnd"/>
      <w:r w:rsidR="00520EED" w:rsidRPr="00520EED">
        <w:rPr>
          <w:rFonts w:hint="eastAsia"/>
        </w:rPr>
        <w:t>之前尽可能地保留了完整的图像信息。</w:t>
      </w:r>
      <w:r>
        <w:rPr>
          <w:rFonts w:hint="eastAsia"/>
        </w:rPr>
        <w:t>该算法</w:t>
      </w:r>
      <w:r w:rsidR="00520EED" w:rsidRPr="00520EED">
        <w:rPr>
          <w:rFonts w:hint="eastAsia"/>
        </w:rPr>
        <w:t>在计算速度上远优于各</w:t>
      </w:r>
      <w:proofErr w:type="gramStart"/>
      <w:r w:rsidR="00520EED" w:rsidRPr="00520EED">
        <w:rPr>
          <w:rFonts w:hint="eastAsia"/>
        </w:rPr>
        <w:t>类二维经验</w:t>
      </w:r>
      <w:proofErr w:type="gramEnd"/>
      <w:r w:rsidR="00520EED" w:rsidRPr="00520EED">
        <w:rPr>
          <w:rFonts w:hint="eastAsia"/>
        </w:rPr>
        <w:t>模态分解（</w:t>
      </w:r>
      <w:r w:rsidR="00520EED" w:rsidRPr="00520EED">
        <w:rPr>
          <w:rFonts w:hint="eastAsia"/>
        </w:rPr>
        <w:t>BEMD</w:t>
      </w:r>
      <w:r w:rsidR="00520EED" w:rsidRPr="00520EED">
        <w:rPr>
          <w:rFonts w:hint="eastAsia"/>
        </w:rPr>
        <w:t>）算法，对</w:t>
      </w:r>
      <w:r>
        <w:rPr>
          <w:rFonts w:hint="eastAsia"/>
        </w:rPr>
        <w:t>实现在体</w:t>
      </w:r>
      <w:proofErr w:type="gramStart"/>
      <w:r>
        <w:rPr>
          <w:rFonts w:hint="eastAsia"/>
        </w:rPr>
        <w:t>实时血</w:t>
      </w:r>
      <w:proofErr w:type="gramEnd"/>
      <w:r>
        <w:rPr>
          <w:rFonts w:hint="eastAsia"/>
        </w:rPr>
        <w:t>流监测</w:t>
      </w:r>
      <w:r w:rsidR="00520EED" w:rsidRPr="00520EED">
        <w:rPr>
          <w:rFonts w:hint="eastAsia"/>
        </w:rPr>
        <w:t>有积极作用。</w:t>
      </w:r>
    </w:p>
    <w:p w:rsidR="00C34E7E" w:rsidRDefault="00C34E7E" w:rsidP="008B1A87">
      <w:pPr>
        <w:pStyle w:val="af2"/>
        <w:ind w:firstLine="480"/>
      </w:pPr>
      <w:r>
        <w:rPr>
          <w:rFonts w:hint="eastAsia"/>
        </w:rPr>
        <w:t>图</w:t>
      </w:r>
      <w:r>
        <w:rPr>
          <w:rFonts w:hint="eastAsia"/>
        </w:rPr>
        <w:t>4.</w:t>
      </w:r>
      <w:r>
        <w:t>2</w:t>
      </w:r>
      <w:r>
        <w:rPr>
          <w:rFonts w:hint="eastAsia"/>
        </w:rPr>
        <w:t>所示为软管模拟实验中原始散斑图和</w:t>
      </w:r>
      <w:r>
        <w:rPr>
          <w:rFonts w:hint="eastAsia"/>
        </w:rPr>
        <w:t>BEEMD</w:t>
      </w:r>
      <w:r>
        <w:rPr>
          <w:rFonts w:hint="eastAsia"/>
        </w:rPr>
        <w:t>分解后的各层</w:t>
      </w:r>
      <w:r>
        <w:rPr>
          <w:rFonts w:hint="eastAsia"/>
        </w:rPr>
        <w:t>IMF</w:t>
      </w:r>
      <w:r>
        <w:rPr>
          <w:rFonts w:hint="eastAsia"/>
        </w:rPr>
        <w:t>图。由图中可以看出软管信息主要集中在</w:t>
      </w:r>
      <w:r>
        <w:rPr>
          <w:rFonts w:hint="eastAsia"/>
        </w:rPr>
        <w:t>IMF3-IMF6</w:t>
      </w:r>
      <w:r>
        <w:rPr>
          <w:rFonts w:hint="eastAsia"/>
        </w:rPr>
        <w:t>，其他</w:t>
      </w:r>
      <w:r>
        <w:rPr>
          <w:rFonts w:hint="eastAsia"/>
        </w:rPr>
        <w:t>IMF</w:t>
      </w:r>
      <w:r>
        <w:rPr>
          <w:rFonts w:hint="eastAsia"/>
        </w:rPr>
        <w:t>层或多或少都存在噪声，尤其第一层和最后一层，无关信息最多</w:t>
      </w:r>
      <w:r w:rsidR="005E1EA3">
        <w:rPr>
          <w:rFonts w:hint="eastAsia"/>
        </w:rPr>
        <w:t>。</w:t>
      </w:r>
      <w:r>
        <w:rPr>
          <w:rFonts w:hint="eastAsia"/>
        </w:rPr>
        <w:t>通过不同</w:t>
      </w:r>
      <w:r>
        <w:rPr>
          <w:rFonts w:hint="eastAsia"/>
        </w:rPr>
        <w:t>IMF</w:t>
      </w:r>
      <w:r>
        <w:rPr>
          <w:rFonts w:hint="eastAsia"/>
        </w:rPr>
        <w:t>层叠加，设置噪声阈值，可以得到有效信息更多噪声更少的散斑图像。</w:t>
      </w:r>
    </w:p>
    <w:p w:rsidR="001A2605" w:rsidRDefault="00F211F7" w:rsidP="004E4353">
      <w:pPr>
        <w:pStyle w:val="af2"/>
        <w:spacing w:line="240" w:lineRule="auto"/>
        <w:ind w:firstLineChars="0" w:firstLine="0"/>
        <w:jc w:val="center"/>
      </w:pPr>
      <w:r>
        <w:rPr>
          <w:rFonts w:hint="eastAsia"/>
          <w:noProof/>
        </w:rPr>
        <w:drawing>
          <wp:inline distT="0" distB="0" distL="0" distR="0">
            <wp:extent cx="5274310" cy="2738755"/>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F各层.png"/>
                    <pic:cNvPicPr/>
                  </pic:nvPicPr>
                  <pic:blipFill>
                    <a:blip r:embed="rId4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274310" cy="2738755"/>
                    </a:xfrm>
                    <a:prstGeom prst="rect">
                      <a:avLst/>
                    </a:prstGeom>
                  </pic:spPr>
                </pic:pic>
              </a:graphicData>
            </a:graphic>
          </wp:inline>
        </w:drawing>
      </w:r>
    </w:p>
    <w:p w:rsidR="00C34E7E" w:rsidRDefault="00C34E7E" w:rsidP="004E4353">
      <w:pPr>
        <w:pStyle w:val="af2"/>
        <w:ind w:firstLineChars="0" w:firstLine="0"/>
        <w:jc w:val="center"/>
      </w:pPr>
      <w:r>
        <w:rPr>
          <w:rFonts w:hint="eastAsia"/>
        </w:rPr>
        <w:t>图</w:t>
      </w:r>
      <w:r>
        <w:rPr>
          <w:rFonts w:hint="eastAsia"/>
        </w:rPr>
        <w:t xml:space="preserve">4.2 </w:t>
      </w:r>
      <w:r>
        <w:rPr>
          <w:rFonts w:hint="eastAsia"/>
        </w:rPr>
        <w:t>软管模拟实验中原始散斑图和</w:t>
      </w:r>
      <w:r>
        <w:rPr>
          <w:rFonts w:hint="eastAsia"/>
        </w:rPr>
        <w:t>BEEMD</w:t>
      </w:r>
      <w:r>
        <w:rPr>
          <w:rFonts w:hint="eastAsia"/>
        </w:rPr>
        <w:t>分解后的各层</w:t>
      </w:r>
      <w:r>
        <w:rPr>
          <w:rFonts w:hint="eastAsia"/>
        </w:rPr>
        <w:t>IMF</w:t>
      </w:r>
      <w:r>
        <w:rPr>
          <w:rFonts w:hint="eastAsia"/>
        </w:rPr>
        <w:t>图。</w:t>
      </w:r>
    </w:p>
    <w:p w:rsidR="00C34E7E" w:rsidRDefault="00C34E7E" w:rsidP="004E4353">
      <w:pPr>
        <w:pStyle w:val="af2"/>
        <w:ind w:firstLineChars="0" w:firstLine="0"/>
        <w:jc w:val="center"/>
      </w:pPr>
      <w:r>
        <w:rPr>
          <w:rFonts w:hint="eastAsia"/>
        </w:rPr>
        <w:lastRenderedPageBreak/>
        <w:t>Fig. 4.2</w:t>
      </w:r>
    </w:p>
    <w:p w:rsidR="005E1EA3" w:rsidRPr="00C34E7E" w:rsidRDefault="005E1EA3" w:rsidP="008B1A87">
      <w:pPr>
        <w:pStyle w:val="af2"/>
        <w:ind w:firstLine="480"/>
      </w:pPr>
      <w:r>
        <w:rPr>
          <w:rFonts w:hint="eastAsia"/>
        </w:rPr>
        <w:t>去掉残余噪声</w:t>
      </w:r>
      <w:r w:rsidR="00371372">
        <w:rPr>
          <w:rFonts w:hint="eastAsia"/>
        </w:rPr>
        <w:t>、</w:t>
      </w:r>
      <w:r>
        <w:rPr>
          <w:rFonts w:hint="eastAsia"/>
        </w:rPr>
        <w:t>IMF1</w:t>
      </w:r>
      <w:r w:rsidR="00371372">
        <w:rPr>
          <w:rFonts w:hint="eastAsia"/>
        </w:rPr>
        <w:t>和</w:t>
      </w:r>
      <w:r>
        <w:rPr>
          <w:rFonts w:hint="eastAsia"/>
        </w:rPr>
        <w:t>IMF7</w:t>
      </w:r>
      <w:r>
        <w:rPr>
          <w:rFonts w:hint="eastAsia"/>
        </w:rPr>
        <w:t>，重新将</w:t>
      </w:r>
      <w:r>
        <w:rPr>
          <w:rFonts w:hint="eastAsia"/>
        </w:rPr>
        <w:t>IMF2-IMF6</w:t>
      </w:r>
      <w:r>
        <w:rPr>
          <w:rFonts w:hint="eastAsia"/>
        </w:rPr>
        <w:t>组合成新的散斑图，空间散斑对比计算后得到图</w:t>
      </w:r>
      <w:r w:rsidR="007843C5">
        <w:rPr>
          <w:rFonts w:hint="eastAsia"/>
        </w:rPr>
        <w:t>4.3</w:t>
      </w:r>
      <w:r w:rsidR="007843C5">
        <w:rPr>
          <w:rFonts w:hint="eastAsia"/>
        </w:rPr>
        <w:t>的结果，</w:t>
      </w:r>
      <w:r w:rsidR="007843C5">
        <w:rPr>
          <w:rFonts w:hint="eastAsia"/>
        </w:rPr>
        <w:t>4.3(a)</w:t>
      </w:r>
      <w:r w:rsidR="007843C5">
        <w:rPr>
          <w:rFonts w:hint="eastAsia"/>
        </w:rPr>
        <w:t>为对原始散斑图计算得出的散斑对比图，</w:t>
      </w:r>
      <w:r w:rsidR="007843C5">
        <w:rPr>
          <w:rFonts w:hint="eastAsia"/>
        </w:rPr>
        <w:t>4.3(</w:t>
      </w:r>
      <w:r w:rsidR="007843C5">
        <w:t>b</w:t>
      </w:r>
      <w:r w:rsidR="007843C5">
        <w:rPr>
          <w:rFonts w:hint="eastAsia"/>
        </w:rPr>
        <w:t>)</w:t>
      </w:r>
      <w:r w:rsidR="007843C5">
        <w:rPr>
          <w:rFonts w:hint="eastAsia"/>
        </w:rPr>
        <w:t>为对新散斑图计算得出的散斑对比图。可见，去除噪声后的散斑对比</w:t>
      </w:r>
      <w:proofErr w:type="gramStart"/>
      <w:r w:rsidR="007843C5">
        <w:rPr>
          <w:rFonts w:hint="eastAsia"/>
        </w:rPr>
        <w:t>图更为</w:t>
      </w:r>
      <w:proofErr w:type="gramEnd"/>
      <w:r w:rsidR="007843C5">
        <w:rPr>
          <w:rFonts w:hint="eastAsia"/>
        </w:rPr>
        <w:t>清晰且保留了软管的详细信息。</w:t>
      </w:r>
    </w:p>
    <w:p w:rsidR="00D4349C" w:rsidRDefault="005E1EA3" w:rsidP="004E4353">
      <w:pPr>
        <w:pStyle w:val="af2"/>
        <w:spacing w:line="240" w:lineRule="auto"/>
        <w:ind w:firstLine="480"/>
      </w:pPr>
      <w:r>
        <w:rPr>
          <w:rFonts w:hint="eastAsia"/>
          <w:noProof/>
        </w:rPr>
        <w:drawing>
          <wp:inline distT="0" distB="0" distL="0" distR="0">
            <wp:extent cx="4487333" cy="2173974"/>
            <wp:effectExtent l="0" t="0" r="889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F散斑对比图.png"/>
                    <pic:cNvPicPr/>
                  </pic:nvPicPr>
                  <pic:blipFill>
                    <a:blip r:embed="rId4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503671" cy="2181889"/>
                    </a:xfrm>
                    <a:prstGeom prst="rect">
                      <a:avLst/>
                    </a:prstGeom>
                  </pic:spPr>
                </pic:pic>
              </a:graphicData>
            </a:graphic>
          </wp:inline>
        </w:drawing>
      </w:r>
    </w:p>
    <w:p w:rsidR="007843C5" w:rsidRDefault="006079A4" w:rsidP="004E4353">
      <w:pPr>
        <w:pStyle w:val="af2"/>
        <w:spacing w:line="240" w:lineRule="auto"/>
        <w:ind w:firstLineChars="0" w:firstLine="0"/>
        <w:jc w:val="center"/>
        <w:rPr>
          <w:rStyle w:val="af3"/>
        </w:rPr>
      </w:pPr>
      <w:r w:rsidRPr="006079A4">
        <w:rPr>
          <w:rFonts w:asciiTheme="majorEastAsia" w:eastAsiaTheme="majorEastAsia" w:hAnsiTheme="majorEastAsia"/>
          <w:noProof/>
        </w:rPr>
        <w:pict>
          <v:shape id="_x0000_s1038" type="#_x0000_t202" style="position:absolute;left:0;text-align:left;margin-left:25.3pt;margin-top:6.25pt;width:185.9pt;height:110.6pt;z-index:251636736;visibility:visible;mso-width-percent:400;mso-height-percent:200;mso-wrap-distance-top:3.6pt;mso-wrap-distance-bottom:3.6pt;mso-width-percent:400;mso-height-percent:2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" stroked="f">
            <v:textbox style="mso-fit-shape-to-text:t">
              <w:txbxContent>
                <w:p w:rsidR="00D10BB2" w:rsidRDefault="00D10BB2" w:rsidP="007843C5">
                  <w:pPr>
                    <w:jc w:val="center"/>
                  </w:pPr>
                  <w:r>
                    <w:t>(a)</w:t>
                  </w:r>
                </w:p>
              </w:txbxContent>
            </v:textbox>
            <w10:wrap type="topAndBottom"/>
          </v:shape>
        </w:pict>
      </w:r>
      <w:r w:rsidRPr="006079A4">
        <w:rPr>
          <w:rFonts w:asciiTheme="majorEastAsia" w:eastAsiaTheme="majorEastAsia" w:hAnsiTheme="majorEastAsia"/>
          <w:noProof/>
        </w:rPr>
        <w:pict>
          <v:shape id="_x0000_s1039" type="#_x0000_t202" style="position:absolute;left:0;text-align:left;margin-left:219.9pt;margin-top:4.2pt;width:185.9pt;height:110.6pt;z-index:251676672;visibility:visible;mso-width-percent:400;mso-height-percent:200;mso-wrap-distance-top:3.6pt;mso-wrap-distance-bottom:3.6pt;mso-width-percent:400;mso-height-percent:2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" stroked="f">
            <v:textbox style="mso-fit-shape-to-text:t">
              <w:txbxContent>
                <w:p w:rsidR="00D10BB2" w:rsidRDefault="00D10BB2" w:rsidP="007843C5">
                  <w:pPr>
                    <w:jc w:val="center"/>
                  </w:pPr>
                  <w:r>
                    <w:t>(b)</w:t>
                  </w:r>
                </w:p>
              </w:txbxContent>
            </v:textbox>
            <w10:wrap type="square"/>
          </v:shape>
        </w:pict>
      </w:r>
      <w:r w:rsidR="007843C5">
        <w:rPr>
          <w:rFonts w:asciiTheme="majorEastAsia" w:eastAsiaTheme="majorEastAsia" w:hAnsiTheme="majorEastAsia" w:hint="eastAsia"/>
        </w:rPr>
        <w:t>图</w:t>
      </w:r>
      <w:r w:rsidR="007843C5" w:rsidRPr="004E4353">
        <w:rPr>
          <w:rStyle w:val="af3"/>
          <w:rFonts w:hint="eastAsia"/>
        </w:rPr>
        <w:t>4.3(</w:t>
      </w:r>
      <w:r w:rsidR="007843C5" w:rsidRPr="004E4353">
        <w:rPr>
          <w:rStyle w:val="af3"/>
        </w:rPr>
        <w:t>a</w:t>
      </w:r>
      <w:r w:rsidR="007843C5" w:rsidRPr="004E4353">
        <w:rPr>
          <w:rStyle w:val="af3"/>
          <w:rFonts w:hint="eastAsia"/>
        </w:rPr>
        <w:t>)</w:t>
      </w:r>
      <w:r w:rsidR="007843C5" w:rsidRPr="004E4353">
        <w:rPr>
          <w:rStyle w:val="af3"/>
          <w:rFonts w:hint="eastAsia"/>
        </w:rPr>
        <w:t>原始散斑对比图</w:t>
      </w:r>
      <w:r w:rsidR="007843C5" w:rsidRPr="004E4353">
        <w:rPr>
          <w:rStyle w:val="af3"/>
          <w:rFonts w:hint="eastAsia"/>
        </w:rPr>
        <w:t xml:space="preserve"> (</w:t>
      </w:r>
      <w:r w:rsidR="007843C5" w:rsidRPr="004E4353">
        <w:rPr>
          <w:rStyle w:val="af3"/>
        </w:rPr>
        <w:t>b</w:t>
      </w:r>
      <w:r w:rsidR="007843C5" w:rsidRPr="004E4353">
        <w:rPr>
          <w:rStyle w:val="af3"/>
          <w:rFonts w:hint="eastAsia"/>
        </w:rPr>
        <w:t>)</w:t>
      </w:r>
      <w:r w:rsidR="007843C5" w:rsidRPr="004E4353">
        <w:rPr>
          <w:rStyle w:val="af3"/>
          <w:rFonts w:hint="eastAsia"/>
        </w:rPr>
        <w:t>去除噪声后散斑对比图</w:t>
      </w:r>
    </w:p>
    <w:p w:rsidR="004E4353" w:rsidRPr="004E4353" w:rsidRDefault="004E4353" w:rsidP="004E4353">
      <w:pPr>
        <w:pStyle w:val="af2"/>
        <w:spacing w:line="240" w:lineRule="auto"/>
        <w:ind w:firstLineChars="0" w:firstLine="0"/>
        <w:jc w:val="center"/>
        <w:rPr>
          <w:rStyle w:val="af3"/>
        </w:rPr>
      </w:pPr>
      <w:r>
        <w:rPr>
          <w:rStyle w:val="af3"/>
        </w:rPr>
        <w:t>F</w:t>
      </w:r>
      <w:r>
        <w:rPr>
          <w:rStyle w:val="af3"/>
          <w:rFonts w:hint="eastAsia"/>
        </w:rPr>
        <w:t>ig</w:t>
      </w:r>
      <w:r>
        <w:rPr>
          <w:rStyle w:val="af3"/>
        </w:rPr>
        <w:t xml:space="preserve">. 4.3 </w:t>
      </w:r>
    </w:p>
    <w:p w:rsidR="009E1579" w:rsidRDefault="009E1579" w:rsidP="000E05FB">
      <w:pPr>
        <w:pStyle w:val="ad"/>
        <w:spacing w:before="156"/>
      </w:pPr>
      <w:bookmarkStart w:id="112" w:name="_Toc492044859"/>
      <w:r w:rsidRPr="004F1910">
        <w:rPr>
          <w:rFonts w:hint="eastAsia"/>
        </w:rPr>
        <w:t>4.</w:t>
      </w:r>
      <w:r w:rsidR="00243F4D">
        <w:t>3</w:t>
      </w:r>
      <w:r w:rsidR="00E70822">
        <w:rPr>
          <w:rFonts w:hint="eastAsia"/>
        </w:rPr>
        <w:t>图像</w:t>
      </w:r>
      <w:r w:rsidRPr="004F1910">
        <w:rPr>
          <w:rFonts w:hint="eastAsia"/>
        </w:rPr>
        <w:t>配准</w:t>
      </w:r>
      <w:bookmarkEnd w:id="112"/>
    </w:p>
    <w:p w:rsidR="00D10BB2" w:rsidRDefault="00E70822" w:rsidP="00F12F1E">
      <w:pPr>
        <w:pStyle w:val="af"/>
        <w:spacing w:before="156"/>
      </w:pPr>
      <w:bookmarkStart w:id="113" w:name="_Toc492044860"/>
      <w:r w:rsidRPr="00E70822">
        <w:rPr>
          <w:rFonts w:hint="eastAsia"/>
        </w:rPr>
        <w:t>4.</w:t>
      </w:r>
      <w:r w:rsidR="00243F4D">
        <w:t>3</w:t>
      </w:r>
      <w:r w:rsidRPr="00E70822">
        <w:rPr>
          <w:rFonts w:hint="eastAsia"/>
        </w:rPr>
        <w:t>.1原始散斑图像配准</w:t>
      </w:r>
      <w:bookmarkEnd w:id="113"/>
    </w:p>
    <w:p w:rsidR="004F1910" w:rsidRDefault="007843C5" w:rsidP="008B1A87">
      <w:pPr>
        <w:pStyle w:val="af2"/>
        <w:ind w:firstLine="480"/>
      </w:pPr>
      <w:r>
        <w:rPr>
          <w:rFonts w:hint="eastAsia"/>
        </w:rPr>
        <w:t>得到</w:t>
      </w:r>
      <w:proofErr w:type="gramStart"/>
      <w:r>
        <w:rPr>
          <w:rFonts w:hint="eastAsia"/>
        </w:rPr>
        <w:t>初步去噪的</w:t>
      </w:r>
      <w:proofErr w:type="gramEnd"/>
      <w:r>
        <w:rPr>
          <w:rFonts w:hint="eastAsia"/>
        </w:rPr>
        <w:t>散斑图后，仍然需要对图像进一步配准以消除拍摄过程中抖动造成的伪影。</w:t>
      </w:r>
      <w:r w:rsidR="004F1910" w:rsidRPr="004F1910">
        <w:rPr>
          <w:rFonts w:hint="eastAsia"/>
        </w:rPr>
        <w:t>由于原始的散斑图像</w:t>
      </w:r>
      <m:oMath>
        <w:bookmarkStart w:id="114" w:name="_Hlk490230634"/>
        <m:sSub>
          <m:sSubPr>
            <m:ctrlPr>
              <w:rPr>
                <w:rFonts w:ascii="Cambria Math" w:hAnsi="Cambria Math"/>
              </w:rPr>
            </m:ctrlPr>
          </m:sSubPr>
          <m:e>
            <m:r>
              <w:rPr>
                <w:rFonts w:ascii="Cambria Math" w:hAnsi="Cambria Math"/>
              </w:rPr>
              <m:t>I</m:t>
            </m:r>
          </m:e>
          <m:sub>
            <m:r>
              <w:rPr>
                <w:rFonts w:ascii="Cambria Math" w:hAnsi="Cambria Math" w:hint="eastAsia"/>
              </w:rPr>
              <m:t>i</m:t>
            </m:r>
          </m:sub>
        </m:sSub>
        <m:r>
          <w:rPr>
            <w:rFonts w:ascii="Cambria Math" w:hAnsi="Cambria Math"/>
          </w:rPr>
          <m:t>(x,y)(i=1,2,…,N)</m:t>
        </m:r>
      </m:oMath>
      <w:bookmarkEnd w:id="114"/>
      <w:r w:rsidR="004F1910" w:rsidRPr="004F1910">
        <w:rPr>
          <w:rFonts w:hint="eastAsia"/>
        </w:rPr>
        <w:t>难以找到一个稳定的特征区域用来配准，传统的配准方法均无法完成散斑图像的配准，因此本</w:t>
      </w:r>
      <w:commentRangeStart w:id="115"/>
      <w:del w:id="116" w:author="fyp" w:date="2017-09-12T22:48:00Z">
        <w:r w:rsidR="004F1910" w:rsidRPr="004F1910" w:rsidDel="004E681B">
          <w:rPr>
            <w:rFonts w:hint="eastAsia"/>
          </w:rPr>
          <w:delText>实验</w:delText>
        </w:r>
        <w:commentRangeEnd w:id="115"/>
        <w:r w:rsidR="007E6897" w:rsidDel="004E681B">
          <w:rPr>
            <w:rStyle w:val="a9"/>
            <w:rFonts w:asciiTheme="minorHAnsi" w:hAnsiTheme="minorHAnsi" w:hint="eastAsia"/>
          </w:rPr>
          <w:commentReference w:id="115"/>
        </w:r>
      </w:del>
      <w:ins w:id="117" w:author="fyp" w:date="2017-09-12T22:48:00Z">
        <w:r w:rsidR="004E681B">
          <w:rPr>
            <w:rFonts w:hint="eastAsia"/>
          </w:rPr>
          <w:t>文</w:t>
        </w:r>
      </w:ins>
      <w:r w:rsidR="004F1910" w:rsidRPr="004F1910">
        <w:rPr>
          <w:rFonts w:hint="eastAsia"/>
        </w:rPr>
        <w:t>先对原始散斑图像进行预处理，在预处理中使用一个卷积核式</w:t>
      </w:r>
      <w:r w:rsidR="004F1910" w:rsidRPr="004F1910">
        <w:rPr>
          <w:rFonts w:hint="cs"/>
        </w:rPr>
        <w:t>(</w:t>
      </w:r>
      <w:r w:rsidR="000F35C2">
        <w:t>4</w:t>
      </w:r>
      <w:r w:rsidR="004F1910" w:rsidRPr="004F1910">
        <w:t>.1)</w:t>
      </w:r>
      <w:r w:rsidR="004F1910" w:rsidRPr="004F1910">
        <w:rPr>
          <w:rFonts w:hint="eastAsia"/>
        </w:rPr>
        <w:t>来与原始散斑图像进行卷积，以获得每个像素的空间标准差式</w:t>
      </w:r>
      <w:r w:rsidR="004F1910" w:rsidRPr="004F1910">
        <w:rPr>
          <w:rFonts w:hint="eastAsia"/>
        </w:rPr>
        <w:t>(</w:t>
      </w:r>
      <w:r w:rsidR="000F35C2">
        <w:t>4</w:t>
      </w:r>
      <w:r w:rsidR="004F1910" w:rsidRPr="004F1910">
        <w:t>.2)</w:t>
      </w:r>
      <w:r w:rsidR="004F1910" w:rsidRPr="004F1910">
        <w:rPr>
          <w:rFonts w:hint="eastAsia"/>
        </w:rPr>
        <w:t>，此标准差与血管特征结构之间有参数关系。</w:t>
      </w:r>
    </w:p>
    <w:tbl>
      <w:tblPr>
        <w:tblStyle w:val="a6"/>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577"/>
        <w:gridCol w:w="6543"/>
        <w:gridCol w:w="1402"/>
      </w:tblGrid>
      <w:tr w:rsidR="006E7944" w:rsidRPr="00B17E6F" w:rsidTr="0098612A">
        <w:trPr>
          <w:trHeight w:val="861"/>
          <w:jc w:val="center"/>
        </w:trPr>
        <w:tc>
          <w:tcPr>
            <w:tcW w:w="458" w:type="pct"/>
            <w:vAlign w:val="center"/>
          </w:tcPr>
          <w:p w:rsidR="006E7944" w:rsidRPr="00B17E6F" w:rsidRDefault="006E7944" w:rsidP="004E4353">
            <w:pPr>
              <w:pStyle w:val="af2"/>
              <w:spacing w:line="240" w:lineRule="auto"/>
              <w:ind w:firstLine="480"/>
            </w:pPr>
          </w:p>
        </w:tc>
        <w:tc>
          <w:tcPr>
            <w:tcW w:w="3958" w:type="pct"/>
            <w:vAlign w:val="center"/>
          </w:tcPr>
          <w:p w:rsidR="006E7944" w:rsidRPr="00B17E6F" w:rsidRDefault="006E7944" w:rsidP="004E4353">
            <w:pPr>
              <w:pStyle w:val="af2"/>
              <w:spacing w:line="240" w:lineRule="auto"/>
              <w:ind w:firstLine="480"/>
            </w:pPr>
            <m:oMathPara>
              <m:oMath>
                <m:r>
                  <w:rPr>
                    <w:rFonts w:ascii="Cambria Math" w:hAnsi="Cambria Math"/>
                  </w:rPr>
                  <m:t xml:space="preserve">Kernel= </m:t>
                </m:r>
                <m:f>
                  <m:fPr>
                    <m:ctrlPr>
                      <w:rPr>
                        <w:rFonts w:ascii="Cambria Math" w:hAnsi="Cambria Math"/>
                        <w:i/>
                      </w:rPr>
                    </m:ctrlPr>
                  </m:fPr>
                  <m:num>
                    <m:r>
                      <w:rPr>
                        <w:rFonts w:ascii="Cambria Math" w:hAnsi="Cambria Math"/>
                      </w:rPr>
                      <m:t>1</m:t>
                    </m:r>
                  </m:num>
                  <m:den>
                    <m:r>
                      <w:rPr>
                        <w:rFonts w:ascii="Cambria Math" w:hAnsi="Cambria Math"/>
                      </w:rPr>
                      <m:t>9</m:t>
                    </m:r>
                  </m:den>
                </m:f>
                <m:d>
                  <m:dPr>
                    <m:ctrlPr>
                      <w:rPr>
                        <w:rFonts w:ascii="Cambria Math" w:hAnsi="Cambria Math"/>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1</m:t>
                          </m:r>
                        </m:e>
                        <m:e>
                          <m:r>
                            <w:rPr>
                              <w:rFonts w:ascii="Cambria Math" w:hAnsi="Cambria Math"/>
                            </w:rPr>
                            <m:t>1</m:t>
                          </m:r>
                        </m:e>
                      </m:mr>
                      <m:mr>
                        <m:e>
                          <m:r>
                            <w:rPr>
                              <w:rFonts w:ascii="Cambria Math" w:hAnsi="Cambria Math"/>
                            </w:rPr>
                            <m:t>1</m:t>
                          </m:r>
                        </m:e>
                        <m:e>
                          <m:r>
                            <w:rPr>
                              <w:rFonts w:ascii="Cambria Math" w:hAnsi="Cambria Math"/>
                            </w:rPr>
                            <m:t>1</m:t>
                          </m:r>
                        </m:e>
                        <m:e>
                          <m:r>
                            <w:rPr>
                              <w:rFonts w:ascii="Cambria Math" w:hAnsi="Cambria Math"/>
                            </w:rPr>
                            <m:t>1</m:t>
                          </m:r>
                        </m:e>
                      </m:mr>
                      <m:mr>
                        <m:e>
                          <m:r>
                            <w:rPr>
                              <w:rFonts w:ascii="Cambria Math" w:hAnsi="Cambria Math"/>
                            </w:rPr>
                            <m:t>1</m:t>
                          </m:r>
                        </m:e>
                        <m:e>
                          <m:r>
                            <w:rPr>
                              <w:rFonts w:ascii="Cambria Math" w:hAnsi="Cambria Math"/>
                            </w:rPr>
                            <m:t>1</m:t>
                          </m:r>
                        </m:e>
                        <m:e>
                          <m:r>
                            <w:rPr>
                              <w:rFonts w:ascii="Cambria Math" w:hAnsi="Cambria Math"/>
                            </w:rPr>
                            <m:t>1</m:t>
                          </m:r>
                        </m:e>
                      </m:mr>
                    </m:m>
                  </m:e>
                </m:d>
              </m:oMath>
            </m:oMathPara>
          </w:p>
        </w:tc>
        <w:tc>
          <w:tcPr>
            <w:tcW w:w="584" w:type="pct"/>
            <w:vAlign w:val="center"/>
          </w:tcPr>
          <w:p w:rsidR="006E7944" w:rsidRPr="00B17E6F" w:rsidRDefault="006E7944" w:rsidP="004E4353">
            <w:pPr>
              <w:pStyle w:val="af2"/>
              <w:spacing w:line="240" w:lineRule="auto"/>
              <w:ind w:firstLineChars="0" w:firstLine="0"/>
            </w:pPr>
            <w:r w:rsidRPr="00B17E6F">
              <w:rPr>
                <w:rFonts w:hint="eastAsia"/>
              </w:rPr>
              <w:t>（</w:t>
            </w:r>
            <w:r>
              <w:t>4</w:t>
            </w:r>
            <w:r w:rsidRPr="00B17E6F">
              <w:rPr>
                <w:rFonts w:hint="eastAsia"/>
              </w:rPr>
              <w:t>.</w:t>
            </w:r>
            <w:commentRangeStart w:id="118"/>
            <w:r w:rsidR="007843C5">
              <w:t>9</w:t>
            </w:r>
            <w:commentRangeEnd w:id="118"/>
            <w:r w:rsidR="004E681B">
              <w:rPr>
                <w:rStyle w:val="a9"/>
                <w:rFonts w:asciiTheme="minorHAnsi" w:hAnsiTheme="minorHAnsi"/>
              </w:rPr>
              <w:commentReference w:id="118"/>
            </w:r>
            <w:r w:rsidRPr="00B17E6F">
              <w:rPr>
                <w:rFonts w:hint="eastAsia"/>
              </w:rPr>
              <w:t>）</w:t>
            </w:r>
          </w:p>
        </w:tc>
      </w:tr>
      <w:tr w:rsidR="006E7944" w:rsidRPr="00B17E6F" w:rsidTr="0098612A">
        <w:trPr>
          <w:trHeight w:val="861"/>
          <w:jc w:val="center"/>
        </w:trPr>
        <w:tc>
          <w:tcPr>
            <w:tcW w:w="458" w:type="pct"/>
            <w:vAlign w:val="center"/>
          </w:tcPr>
          <w:p w:rsidR="006E7944" w:rsidRPr="00B17E6F" w:rsidRDefault="006E7944" w:rsidP="004E4353">
            <w:pPr>
              <w:pStyle w:val="af2"/>
              <w:spacing w:line="240" w:lineRule="auto"/>
              <w:ind w:firstLine="480"/>
            </w:pPr>
          </w:p>
        </w:tc>
        <w:tc>
          <w:tcPr>
            <w:tcW w:w="3958" w:type="pct"/>
            <w:vAlign w:val="center"/>
          </w:tcPr>
          <w:p w:rsidR="006E7944" w:rsidRPr="00B17E6F" w:rsidRDefault="006079A4" w:rsidP="004E4353">
            <w:pPr>
              <w:pStyle w:val="af2"/>
              <w:spacing w:line="240" w:lineRule="auto"/>
              <w:ind w:firstLine="480"/>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S</m:t>
                        </m:r>
                      </m:e>
                      <m:sub>
                        <m:r>
                          <w:rPr>
                            <w:rFonts w:ascii="Cambria Math" w:hAnsi="Cambria Math"/>
                          </w:rPr>
                          <m:t>i</m:t>
                        </m:r>
                      </m:sub>
                    </m:sSub>
                  </m:e>
                  <m:sup>
                    <m:r>
                      <w:rPr>
                        <w:rFonts w:ascii="Cambria Math" w:hAnsi="Cambria Math"/>
                      </w:rPr>
                      <m:t>2</m:t>
                    </m:r>
                  </m:sup>
                </m:sSup>
                <m:r>
                  <w:rPr>
                    <w:rFonts w:ascii="Cambria Math" w:hAnsi="Cambria Math"/>
                  </w:rPr>
                  <m:t>=</m:t>
                </m:r>
                <m:d>
                  <m:dPr>
                    <m:ctrlPr>
                      <w:rPr>
                        <w:rFonts w:ascii="Cambria Math" w:hAnsi="Cambria Math"/>
                        <w:i/>
                      </w:rPr>
                    </m:ctrlPr>
                  </m:dPr>
                  <m:e>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i</m:t>
                            </m:r>
                          </m:sub>
                        </m:sSub>
                      </m:e>
                      <m:sup>
                        <m:r>
                          <w:rPr>
                            <w:rFonts w:ascii="Cambria Math" w:hAnsi="Cambria Math"/>
                          </w:rPr>
                          <m:t>2</m:t>
                        </m:r>
                      </m:sup>
                    </m:sSup>
                    <m:r>
                      <w:rPr>
                        <w:rFonts w:ascii="Cambria Math" w:hAnsi="Cambria Math"/>
                      </w:rPr>
                      <m:t>⊗Kernel</m:t>
                    </m:r>
                  </m:e>
                </m:d>
                <m:r>
                  <w:rPr>
                    <w:rFonts w:ascii="Cambria Math" w:hAnsi="Cambria Math"/>
                  </w:rPr>
                  <m:t>-</m:t>
                </m:r>
                <m:sSup>
                  <m:sSupPr>
                    <m:ctrlPr>
                      <w:rPr>
                        <w:rFonts w:ascii="Cambria Math" w:hAnsi="Cambria Math"/>
                        <w:i/>
                      </w:rPr>
                    </m:ctrlPr>
                  </m:sSupPr>
                  <m:e>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i</m:t>
                            </m:r>
                          </m:sub>
                        </m:sSub>
                      </m:e>
                      <m:sup>
                        <m:r>
                          <w:rPr>
                            <w:rFonts w:ascii="Cambria Math" w:hAnsi="Cambria Math"/>
                          </w:rPr>
                          <m:t>2</m:t>
                        </m:r>
                      </m:sup>
                    </m:sSup>
                    <m:r>
                      <w:rPr>
                        <w:rFonts w:ascii="Cambria Math" w:hAnsi="Cambria Math"/>
                      </w:rPr>
                      <m:t>⨂Kernel)</m:t>
                    </m:r>
                  </m:e>
                  <m:sup>
                    <m:r>
                      <w:rPr>
                        <w:rFonts w:ascii="Cambria Math" w:hAnsi="Cambria Math"/>
                      </w:rPr>
                      <m:t>2</m:t>
                    </m:r>
                  </m:sup>
                </m:sSup>
              </m:oMath>
            </m:oMathPara>
          </w:p>
        </w:tc>
        <w:tc>
          <w:tcPr>
            <w:tcW w:w="584" w:type="pct"/>
            <w:vAlign w:val="center"/>
          </w:tcPr>
          <w:p w:rsidR="006E7944" w:rsidRPr="00B17E6F" w:rsidRDefault="006E7944" w:rsidP="004E4353">
            <w:pPr>
              <w:pStyle w:val="af2"/>
              <w:spacing w:line="240" w:lineRule="auto"/>
              <w:ind w:firstLineChars="0" w:firstLine="0"/>
            </w:pPr>
            <w:r w:rsidRPr="00B17E6F">
              <w:rPr>
                <w:rFonts w:hint="eastAsia"/>
              </w:rPr>
              <w:t>（</w:t>
            </w:r>
            <w:r>
              <w:t>4</w:t>
            </w:r>
            <w:r w:rsidRPr="00B17E6F">
              <w:rPr>
                <w:rFonts w:hint="eastAsia"/>
              </w:rPr>
              <w:t>.</w:t>
            </w:r>
            <w:r w:rsidR="007843C5">
              <w:t>10</w:t>
            </w:r>
            <w:r w:rsidRPr="00B17E6F">
              <w:rPr>
                <w:rFonts w:hint="eastAsia"/>
              </w:rPr>
              <w:t>）</w:t>
            </w:r>
          </w:p>
        </w:tc>
      </w:tr>
    </w:tbl>
    <w:p w:rsidR="006E7944" w:rsidRDefault="006E7944" w:rsidP="006E7944">
      <w:pPr>
        <w:spacing w:line="300" w:lineRule="auto"/>
        <w:jc w:val="left"/>
      </w:pPr>
    </w:p>
    <w:p w:rsidR="004F1910" w:rsidRPr="004F1910" w:rsidRDefault="004F1910" w:rsidP="008B1A87">
      <w:pPr>
        <w:pStyle w:val="af2"/>
        <w:ind w:firstLine="480"/>
      </w:pPr>
      <w:r w:rsidRPr="004F1910">
        <w:rPr>
          <w:rFonts w:hint="eastAsia"/>
        </w:rPr>
        <w:t>此处的平方运算表示矩阵每个元素的平方运算。</w:t>
      </w:r>
    </w:p>
    <w:p w:rsidR="004F1910" w:rsidRDefault="004F1910" w:rsidP="008B1A87">
      <w:pPr>
        <w:pStyle w:val="af2"/>
        <w:ind w:firstLine="480"/>
      </w:pPr>
      <w:r w:rsidRPr="004F1910">
        <w:rPr>
          <w:rFonts w:hint="eastAsia"/>
        </w:rPr>
        <w:t>卷积后的图像</w:t>
      </w:r>
      <m:oMath>
        <m:sSub>
          <m:sSubPr>
            <m:ctrlPr>
              <w:rPr>
                <w:rFonts w:ascii="Cambria Math" w:hAnsi="Cambria Math"/>
              </w:rPr>
            </m:ctrlPr>
          </m:sSubPr>
          <m:e>
            <m:r>
              <w:rPr>
                <w:rFonts w:ascii="Cambria Math" w:hAnsi="Cambria Math"/>
              </w:rPr>
              <m:t>S</m:t>
            </m:r>
          </m:e>
          <m:sub>
            <m:r>
              <w:rPr>
                <w:rFonts w:ascii="Cambria Math" w:hAnsi="Cambria Math" w:hint="eastAsia"/>
              </w:rPr>
              <m:t>i</m:t>
            </m:r>
          </m:sub>
        </m:sSub>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i</m:t>
        </m:r>
        <m:r>
          <m:rPr>
            <m:sty m:val="p"/>
          </m:rPr>
          <w:rPr>
            <w:rFonts w:ascii="Cambria Math" w:hAnsi="Cambria Math"/>
          </w:rPr>
          <m:t>=1,2,…,</m:t>
        </m:r>
        <m:r>
          <w:rPr>
            <w:rFonts w:ascii="Cambria Math" w:hAnsi="Cambria Math"/>
          </w:rPr>
          <m:t>N</m:t>
        </m:r>
        <m:r>
          <m:rPr>
            <m:sty m:val="p"/>
          </m:rPr>
          <w:rPr>
            <w:rFonts w:ascii="Cambria Math" w:hAnsi="Cambria Math"/>
          </w:rPr>
          <m:t>)</m:t>
        </m:r>
      </m:oMath>
      <w:r w:rsidRPr="004F1910">
        <w:rPr>
          <w:rFonts w:hint="eastAsia"/>
        </w:rPr>
        <w:t>大小与原始散斑图像相同，且只会造成图像边缘位置信息的损失，空间分辨率损失非常小。之后配准所需的刚性位移参</w:t>
      </w:r>
      <w:r w:rsidRPr="004F1910">
        <w:rPr>
          <w:rFonts w:hint="eastAsia"/>
        </w:rPr>
        <w:lastRenderedPageBreak/>
        <w:t>数</w:t>
      </w:r>
      <m:oMath>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oMath>
      <w:r w:rsidRPr="004F1910">
        <w:rPr>
          <w:rFonts w:hint="eastAsia"/>
        </w:rPr>
        <w:t>通过相关性度量指标（归一化的相关度量函数）对预处理后的图像进行迭代优化，选择归一化的相关度量函数式</w:t>
      </w:r>
      <w:r w:rsidRPr="004F1910">
        <w:rPr>
          <w:rFonts w:hint="eastAsia"/>
        </w:rPr>
        <w:t>(</w:t>
      </w:r>
      <w:r w:rsidR="000F35C2">
        <w:t>4</w:t>
      </w:r>
      <w:r w:rsidRPr="004F1910">
        <w:t>.3)</w:t>
      </w:r>
      <w:r w:rsidRPr="004F1910">
        <w:rPr>
          <w:rFonts w:hint="eastAsia"/>
        </w:rPr>
        <w:t>是因为它的计算代价最小，具有稳定的极值特性，且能达到最大值。</w:t>
      </w:r>
    </w:p>
    <w:tbl>
      <w:tblPr>
        <w:tblStyle w:val="a6"/>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724"/>
        <w:gridCol w:w="6690"/>
        <w:gridCol w:w="1108"/>
      </w:tblGrid>
      <w:tr w:rsidR="0098612A" w:rsidRPr="00B17E6F" w:rsidTr="006D2E70">
        <w:trPr>
          <w:trHeight w:val="861"/>
          <w:jc w:val="center"/>
        </w:trPr>
        <w:tc>
          <w:tcPr>
            <w:tcW w:w="458" w:type="pct"/>
            <w:vAlign w:val="center"/>
          </w:tcPr>
          <w:p w:rsidR="0098612A" w:rsidRPr="00B17E6F" w:rsidRDefault="0098612A" w:rsidP="004E4353">
            <w:pPr>
              <w:pStyle w:val="af2"/>
              <w:spacing w:line="240" w:lineRule="auto"/>
              <w:ind w:firstLine="480"/>
            </w:pPr>
          </w:p>
        </w:tc>
        <w:tc>
          <w:tcPr>
            <w:tcW w:w="3958" w:type="pct"/>
            <w:vAlign w:val="center"/>
          </w:tcPr>
          <w:p w:rsidR="0098612A" w:rsidRPr="00B17E6F" w:rsidRDefault="0098612A" w:rsidP="004E4353">
            <w:pPr>
              <w:pStyle w:val="af2"/>
              <w:spacing w:line="240" w:lineRule="auto"/>
              <w:ind w:firstLine="480"/>
            </w:pPr>
            <m:oMathPara>
              <m:oMath>
                <m:r>
                  <w:rPr>
                    <w:rFonts w:ascii="Cambria Math" w:hAnsi="Cambria Math"/>
                  </w:rPr>
                  <m:t xml:space="preserve">Metric= </m:t>
                </m:r>
                <m:f>
                  <m:fPr>
                    <m:ctrlPr>
                      <w:rPr>
                        <w:rFonts w:ascii="Cambria Math" w:hAnsi="Cambria Math"/>
                        <w:i/>
                      </w:rPr>
                    </m:ctrlPr>
                  </m:fPr>
                  <m:num>
                    <m:nary>
                      <m:naryPr>
                        <m:chr m:val="∑"/>
                        <m:limLoc m:val="subSup"/>
                        <m:supHide m:val="on"/>
                        <m:ctrlPr>
                          <w:rPr>
                            <w:rFonts w:ascii="Cambria Math" w:hAnsi="Cambria Math"/>
                            <w:i/>
                          </w:rPr>
                        </m:ctrlPr>
                      </m:naryPr>
                      <m:sub>
                        <m:r>
                          <w:rPr>
                            <w:rFonts w:ascii="Cambria Math" w:hAnsi="Cambria Math"/>
                          </w:rPr>
                          <m:t>x,y</m:t>
                        </m:r>
                      </m:sub>
                      <m:sup/>
                      <m:e>
                        <m:sSub>
                          <m:sSubPr>
                            <m:ctrlPr>
                              <w:rPr>
                                <w:rFonts w:ascii="Cambria Math" w:hAnsi="Cambria Math"/>
                                <w:i/>
                              </w:rPr>
                            </m:ctrlPr>
                          </m:sSubPr>
                          <m:e>
                            <m:r>
                              <w:rPr>
                                <w:rFonts w:ascii="Cambria Math" w:hAnsi="Cambria Math"/>
                              </w:rPr>
                              <m:t>S</m:t>
                            </m:r>
                          </m:e>
                          <m:sub>
                            <m:r>
                              <w:rPr>
                                <w:rFonts w:ascii="Cambria Math" w:hAnsi="Cambria Math"/>
                              </w:rPr>
                              <m:t>1</m:t>
                            </m:r>
                          </m:sub>
                        </m:sSub>
                        <m:r>
                          <w:rPr>
                            <w:rFonts w:ascii="Cambria Math" w:hAnsi="Cambria Math"/>
                          </w:rPr>
                          <m:t>(x,y)</m:t>
                        </m:r>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e>
                    </m:nary>
                  </m:num>
                  <m:den>
                    <m:rad>
                      <m:radPr>
                        <m:degHide m:val="on"/>
                        <m:ctrlPr>
                          <w:rPr>
                            <w:rFonts w:ascii="Cambria Math" w:hAnsi="Cambria Math"/>
                            <w:i/>
                          </w:rPr>
                        </m:ctrlPr>
                      </m:radPr>
                      <m:deg/>
                      <m:e>
                        <m:nary>
                          <m:naryPr>
                            <m:chr m:val="∑"/>
                            <m:limLoc m:val="subSup"/>
                            <m:supHide m:val="on"/>
                            <m:ctrlPr>
                              <w:rPr>
                                <w:rFonts w:ascii="Cambria Math" w:hAnsi="Cambria Math"/>
                                <w:i/>
                              </w:rPr>
                            </m:ctrlPr>
                          </m:naryPr>
                          <m:sub>
                            <m:r>
                              <w:rPr>
                                <w:rFonts w:ascii="Cambria Math" w:hAnsi="Cambria Math"/>
                              </w:rPr>
                              <m:t>x,y</m:t>
                            </m:r>
                          </m:sub>
                          <m:sup/>
                          <m:e>
                            <m:sSup>
                              <m:sSupPr>
                                <m:ctrlPr>
                                  <w:rPr>
                                    <w:rFonts w:ascii="Cambria Math" w:hAnsi="Cambria Math"/>
                                    <w:i/>
                                  </w:rPr>
                                </m:ctrlPr>
                              </m:sSupPr>
                              <m:e>
                                <m:sSub>
                                  <m:sSubPr>
                                    <m:ctrlPr>
                                      <w:rPr>
                                        <w:rFonts w:ascii="Cambria Math" w:hAnsi="Cambria Math"/>
                                        <w:i/>
                                      </w:rPr>
                                    </m:ctrlPr>
                                  </m:sSubPr>
                                  <m:e>
                                    <m:r>
                                      <w:rPr>
                                        <w:rFonts w:ascii="Cambria Math" w:hAnsi="Cambria Math"/>
                                      </w:rPr>
                                      <m:t>S</m:t>
                                    </m:r>
                                  </m:e>
                                  <m:sub>
                                    <m:r>
                                      <w:rPr>
                                        <w:rFonts w:ascii="Cambria Math" w:hAnsi="Cambria Math"/>
                                      </w:rPr>
                                      <m:t>1</m:t>
                                    </m:r>
                                  </m:sub>
                                </m:sSub>
                              </m:e>
                              <m:sup>
                                <m:r>
                                  <w:rPr>
                                    <w:rFonts w:ascii="Cambria Math" w:hAnsi="Cambria Math"/>
                                  </w:rPr>
                                  <m:t>2</m:t>
                                </m:r>
                              </m:sup>
                            </m:sSup>
                            <m:r>
                              <w:rPr>
                                <w:rFonts w:ascii="Cambria Math" w:hAnsi="Cambria Math"/>
                              </w:rPr>
                              <m:t>(x,y)</m:t>
                            </m:r>
                            <m:sSup>
                              <m:sSupPr>
                                <m:ctrlPr>
                                  <w:rPr>
                                    <w:rFonts w:ascii="Cambria Math" w:hAnsi="Cambria Math"/>
                                    <w:i/>
                                  </w:rPr>
                                </m:ctrlPr>
                              </m:sSupPr>
                              <m:e>
                                <m:sSub>
                                  <m:sSubPr>
                                    <m:ctrlPr>
                                      <w:rPr>
                                        <w:rFonts w:ascii="Cambria Math" w:hAnsi="Cambria Math"/>
                                        <w:i/>
                                      </w:rPr>
                                    </m:ctrlPr>
                                  </m:sSubPr>
                                  <m:e>
                                    <m:r>
                                      <w:rPr>
                                        <w:rFonts w:ascii="Cambria Math" w:hAnsi="Cambria Math"/>
                                      </w:rPr>
                                      <m:t>S</m:t>
                                    </m:r>
                                  </m:e>
                                  <m:sub>
                                    <m:r>
                                      <w:rPr>
                                        <w:rFonts w:ascii="Cambria Math" w:hAnsi="Cambria Math"/>
                                      </w:rPr>
                                      <m:t>i</m:t>
                                    </m:r>
                                  </m:sub>
                                </m:sSub>
                              </m:e>
                              <m:sup>
                                <m:r>
                                  <w:rPr>
                                    <w:rFonts w:ascii="Cambria Math" w:hAnsi="Cambria Math"/>
                                  </w:rPr>
                                  <m:t>2</m:t>
                                </m:r>
                              </m:sup>
                            </m:sSup>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e>
                        </m:nary>
                      </m:e>
                    </m:rad>
                  </m:den>
                </m:f>
              </m:oMath>
            </m:oMathPara>
          </w:p>
        </w:tc>
        <w:tc>
          <w:tcPr>
            <w:tcW w:w="584" w:type="pct"/>
            <w:vAlign w:val="center"/>
          </w:tcPr>
          <w:p w:rsidR="0098612A" w:rsidRPr="00B17E6F" w:rsidRDefault="0098612A" w:rsidP="004E4353">
            <w:pPr>
              <w:pStyle w:val="af2"/>
              <w:spacing w:line="240" w:lineRule="auto"/>
              <w:ind w:firstLineChars="0" w:firstLine="0"/>
            </w:pPr>
            <w:r w:rsidRPr="00B17E6F">
              <w:rPr>
                <w:rFonts w:hint="eastAsia"/>
              </w:rPr>
              <w:t>（</w:t>
            </w:r>
            <w:r>
              <w:t>4</w:t>
            </w:r>
            <w:r w:rsidRPr="00B17E6F">
              <w:rPr>
                <w:rFonts w:hint="eastAsia"/>
              </w:rPr>
              <w:t>.</w:t>
            </w:r>
            <w:r w:rsidR="007843C5">
              <w:t>11</w:t>
            </w:r>
            <w:r w:rsidRPr="00B17E6F">
              <w:rPr>
                <w:rFonts w:hint="eastAsia"/>
              </w:rPr>
              <w:t>）</w:t>
            </w:r>
          </w:p>
        </w:tc>
      </w:tr>
    </w:tbl>
    <w:p w:rsidR="004F1910" w:rsidRDefault="004F1910" w:rsidP="0098612A">
      <w:pPr>
        <w:spacing w:line="300" w:lineRule="auto"/>
        <w:ind w:right="735"/>
      </w:pPr>
    </w:p>
    <w:p w:rsidR="004F1910" w:rsidRPr="00E70822" w:rsidRDefault="004F1910" w:rsidP="000E05FB">
      <w:pPr>
        <w:pStyle w:val="af"/>
        <w:spacing w:before="156"/>
      </w:pPr>
      <w:bookmarkStart w:id="119" w:name="_Toc483142152"/>
      <w:bookmarkStart w:id="120" w:name="_Toc483472113"/>
      <w:bookmarkStart w:id="121" w:name="_Toc492044861"/>
      <w:r w:rsidRPr="00E70822">
        <w:t>4</w:t>
      </w:r>
      <w:r w:rsidR="00E70822" w:rsidRPr="00E70822">
        <w:t>.</w:t>
      </w:r>
      <w:r w:rsidR="00243F4D">
        <w:t>3</w:t>
      </w:r>
      <w:r w:rsidR="00E70822" w:rsidRPr="00E70822">
        <w:t>.2</w:t>
      </w:r>
      <w:proofErr w:type="gramStart"/>
      <w:r w:rsidRPr="00E70822">
        <w:rPr>
          <w:rFonts w:hint="eastAsia"/>
        </w:rPr>
        <w:t>三</w:t>
      </w:r>
      <w:proofErr w:type="gramEnd"/>
      <w:r w:rsidRPr="00E70822">
        <w:rPr>
          <w:rFonts w:hint="eastAsia"/>
        </w:rPr>
        <w:t>次B样条插值</w:t>
      </w:r>
      <w:bookmarkEnd w:id="119"/>
      <w:bookmarkEnd w:id="120"/>
      <w:r w:rsidR="000F35C2" w:rsidRPr="00E70822">
        <w:rPr>
          <w:rFonts w:hint="eastAsia"/>
        </w:rPr>
        <w:t>法散斑图像重采样</w:t>
      </w:r>
      <w:bookmarkEnd w:id="121"/>
    </w:p>
    <w:p w:rsidR="003231FC" w:rsidRDefault="003231FC" w:rsidP="008B1A87">
      <w:pPr>
        <w:pStyle w:val="af2"/>
        <w:ind w:firstLine="480"/>
      </w:pPr>
      <w:r>
        <w:rPr>
          <w:rFonts w:hint="eastAsia"/>
        </w:rPr>
        <w:t>插值方法有很多种，比如线性插值和邻近网络插值等。与这些插值方法相比，三次</w:t>
      </w:r>
      <w:r>
        <w:rPr>
          <w:rFonts w:hint="eastAsia"/>
        </w:rPr>
        <w:t>B</w:t>
      </w:r>
      <w:r>
        <w:rPr>
          <w:rFonts w:hint="eastAsia"/>
        </w:rPr>
        <w:t>样条插值的计算代价较高，但它的特点则是可以利用亚像素精度的平移参数，这能有效的减少线性插值带来的失真，其平滑、连续、有界的良好特性</w:t>
      </w:r>
      <w:r w:rsidRPr="001279CF">
        <w:rPr>
          <w:rFonts w:hint="eastAsia"/>
          <w:highlight w:val="yellow"/>
          <w:vertAlign w:val="superscript"/>
        </w:rPr>
        <w:t>[</w:t>
      </w:r>
      <w:r w:rsidRPr="001279CF">
        <w:rPr>
          <w:highlight w:val="yellow"/>
          <w:vertAlign w:val="superscript"/>
        </w:rPr>
        <w:t>4</w:t>
      </w:r>
      <w:r w:rsidR="001279CF" w:rsidRPr="001279CF">
        <w:rPr>
          <w:highlight w:val="yellow"/>
          <w:vertAlign w:val="superscript"/>
        </w:rPr>
        <w:t>7</w:t>
      </w:r>
      <w:r w:rsidRPr="001279CF">
        <w:rPr>
          <w:rFonts w:hint="eastAsia"/>
          <w:highlight w:val="yellow"/>
          <w:vertAlign w:val="superscript"/>
        </w:rPr>
        <w:t>]</w:t>
      </w:r>
      <w:r>
        <w:rPr>
          <w:rFonts w:hint="eastAsia"/>
        </w:rPr>
        <w:t>使得该插值方法能够很好的完成散斑图形重采样工作。</w:t>
      </w:r>
    </w:p>
    <w:p w:rsidR="004F1910" w:rsidRDefault="003231FC" w:rsidP="008B1A87">
      <w:pPr>
        <w:pStyle w:val="af2"/>
        <w:ind w:firstLine="480"/>
      </w:pPr>
      <w:r>
        <w:rPr>
          <w:rFonts w:hint="eastAsia"/>
        </w:rPr>
        <w:t>上一小节中的刚性平移是一像素大小为单位的，而实际实验中的散斑图像的刚性平移并不是这样的，因此上一步中获得的刚性平移参数</w:t>
      </w:r>
      <m:oMath>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oMath>
      <w:r>
        <w:rPr>
          <w:rFonts w:hint="eastAsia"/>
        </w:rPr>
        <w:t>一般只具有亚像素精度。所以，需要使用插值</w:t>
      </w:r>
      <w:proofErr w:type="gramStart"/>
      <w:r>
        <w:rPr>
          <w:rFonts w:hint="eastAsia"/>
        </w:rPr>
        <w:t>重采</w:t>
      </w:r>
      <w:proofErr w:type="gramEnd"/>
      <w:r>
        <w:rPr>
          <w:rFonts w:hint="eastAsia"/>
        </w:rPr>
        <w:t>样方法将原始图像进行刚性平移，并最终得到配准后的散斑图</w:t>
      </w:r>
      <m:oMath>
        <m:acc>
          <m:accPr>
            <m:chr m:val="̃"/>
            <m:ctrlPr>
              <w:rPr>
                <w:rFonts w:ascii="Cambria Math" w:hAnsi="Cambria Math"/>
                <w:i/>
              </w:rPr>
            </m:ctrlPr>
          </m:accPr>
          <m:e>
            <m:sSub>
              <m:sSubPr>
                <m:ctrlPr>
                  <w:rPr>
                    <w:rFonts w:ascii="Cambria Math" w:hAnsi="Cambria Math"/>
                  </w:rPr>
                </m:ctrlPr>
              </m:sSubPr>
              <m:e>
                <m:r>
                  <w:rPr>
                    <w:rFonts w:ascii="Cambria Math" w:hAnsi="Cambria Math"/>
                  </w:rPr>
                  <m:t>I</m:t>
                </m:r>
              </m:e>
              <m:sub>
                <m:r>
                  <w:rPr>
                    <w:rFonts w:ascii="Cambria Math" w:hAnsi="Cambria Math" w:hint="eastAsia"/>
                  </w:rPr>
                  <m:t>i</m:t>
                </m:r>
              </m:sub>
            </m:sSub>
          </m:e>
        </m:acc>
        <m:r>
          <w:rPr>
            <w:rFonts w:ascii="Cambria Math" w:hAnsi="Cambria Math"/>
          </w:rPr>
          <m:t>(x,y)(i=1,2,…,N)</m:t>
        </m:r>
      </m:oMath>
    </w:p>
    <w:tbl>
      <w:tblPr>
        <w:tblStyle w:val="a6"/>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720"/>
        <w:gridCol w:w="6686"/>
        <w:gridCol w:w="1116"/>
      </w:tblGrid>
      <w:tr w:rsidR="000F35C2" w:rsidRPr="00B17E6F" w:rsidTr="006D2E70">
        <w:trPr>
          <w:trHeight w:val="861"/>
          <w:jc w:val="center"/>
        </w:trPr>
        <w:tc>
          <w:tcPr>
            <w:tcW w:w="458" w:type="pct"/>
            <w:vAlign w:val="center"/>
          </w:tcPr>
          <w:p w:rsidR="000F35C2" w:rsidRPr="00B17E6F" w:rsidRDefault="000F35C2" w:rsidP="004E4353">
            <w:pPr>
              <w:pStyle w:val="af2"/>
              <w:spacing w:line="240" w:lineRule="auto"/>
              <w:ind w:firstLine="480"/>
            </w:pPr>
          </w:p>
        </w:tc>
        <w:tc>
          <w:tcPr>
            <w:tcW w:w="3958" w:type="pct"/>
            <w:vAlign w:val="center"/>
          </w:tcPr>
          <w:p w:rsidR="000F35C2" w:rsidRPr="00B17E6F" w:rsidRDefault="006079A4" w:rsidP="004E4353">
            <w:pPr>
              <w:pStyle w:val="af2"/>
              <w:spacing w:line="240" w:lineRule="auto"/>
              <w:ind w:firstLine="480"/>
            </w:pPr>
            <m:oMathPara>
              <m:oMath>
                <m:sSup>
                  <m:sSupPr>
                    <m:ctrlPr>
                      <w:rPr>
                        <w:rFonts w:ascii="Cambria Math" w:hAnsi="Cambria Math"/>
                        <w:i/>
                      </w:rPr>
                    </m:ctrlPr>
                  </m:sSupPr>
                  <m:e>
                    <m:r>
                      <w:rPr>
                        <w:rFonts w:ascii="Cambria Math" w:hAnsi="Cambria Math"/>
                      </w:rPr>
                      <m:t>β</m:t>
                    </m:r>
                  </m:e>
                  <m:sup>
                    <m:r>
                      <w:rPr>
                        <w:rFonts w:ascii="Cambria Math" w:hAnsi="Cambria Math"/>
                      </w:rPr>
                      <m:t>3</m:t>
                    </m:r>
                  </m:sup>
                </m:sSup>
                <m:r>
                  <w:rPr>
                    <w:rFonts w:ascii="Cambria Math" w:hAnsi="Cambria Math"/>
                  </w:rPr>
                  <m:t>(d)=</m:t>
                </m:r>
                <m:d>
                  <m:dPr>
                    <m:begChr m:val="{"/>
                    <m:endChr m:val=""/>
                    <m:ctrlPr>
                      <w:rPr>
                        <w:rFonts w:ascii="Cambria Math" w:hAnsi="Cambria Math"/>
                        <w:i/>
                      </w:rPr>
                    </m:ctrlPr>
                  </m:dPr>
                  <m:e>
                    <m:eqArr>
                      <m:eqArrPr>
                        <m:ctrlPr>
                          <w:rPr>
                            <w:rFonts w:ascii="Cambria Math" w:hAnsi="Cambria Math"/>
                            <w:i/>
                          </w:rPr>
                        </m:ctrlPr>
                      </m:eqArrPr>
                      <m:e>
                        <m:f>
                          <m:fPr>
                            <m:ctrlPr>
                              <w:rPr>
                                <w:rFonts w:ascii="Cambria Math" w:hAnsi="Cambria Math"/>
                                <w:i/>
                              </w:rPr>
                            </m:ctrlPr>
                          </m:fPr>
                          <m:num>
                            <m:r>
                              <w:rPr>
                                <w:rFonts w:ascii="Cambria Math" w:hAnsi="Cambria Math"/>
                              </w:rPr>
                              <m:t>2</m:t>
                            </m:r>
                          </m:num>
                          <m:den>
                            <m:r>
                              <w:rPr>
                                <w:rFonts w:ascii="Cambria Math" w:hAnsi="Cambria Math"/>
                              </w:rPr>
                              <m:t>3</m:t>
                            </m:r>
                          </m:den>
                        </m:f>
                        <m:r>
                          <w:rPr>
                            <w:rFonts w:ascii="Cambria Math" w:eastAsia="微软雅黑" w:hAnsi="Cambria Math" w:cs="微软雅黑" w:hint="eastAsia"/>
                          </w:rPr>
                          <m:t>-</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d</m:t>
                                </m:r>
                              </m:e>
                            </m:d>
                          </m:e>
                          <m:sup>
                            <m:r>
                              <w:rPr>
                                <w:rFonts w:ascii="Cambria Math" w:hAnsi="Cambria Math"/>
                              </w:rPr>
                              <m:t>2</m:t>
                            </m:r>
                          </m:sup>
                        </m:sSup>
                        <m:f>
                          <m:fPr>
                            <m:ctrlPr>
                              <w:rPr>
                                <w:rFonts w:ascii="Cambria Math" w:hAnsi="Cambria Math"/>
                                <w:i/>
                              </w:rPr>
                            </m:ctrlPr>
                          </m:fPr>
                          <m:num>
                            <m:d>
                              <m:dPr>
                                <m:ctrlPr>
                                  <w:rPr>
                                    <w:rFonts w:ascii="Cambria Math" w:hAnsi="Cambria Math"/>
                                    <w:i/>
                                  </w:rPr>
                                </m:ctrlPr>
                              </m:dPr>
                              <m:e>
                                <m:r>
                                  <w:rPr>
                                    <w:rFonts w:ascii="Cambria Math" w:hAnsi="Cambria Math"/>
                                  </w:rPr>
                                  <m:t>2-</m:t>
                                </m:r>
                                <m:d>
                                  <m:dPr>
                                    <m:begChr m:val="|"/>
                                    <m:endChr m:val="|"/>
                                    <m:ctrlPr>
                                      <w:rPr>
                                        <w:rFonts w:ascii="Cambria Math" w:hAnsi="Cambria Math"/>
                                        <w:i/>
                                      </w:rPr>
                                    </m:ctrlPr>
                                  </m:dPr>
                                  <m:e>
                                    <m:r>
                                      <w:rPr>
                                        <w:rFonts w:ascii="Cambria Math" w:hAnsi="Cambria Math"/>
                                      </w:rPr>
                                      <m:t>d</m:t>
                                    </m:r>
                                  </m:e>
                                </m:d>
                              </m:e>
                            </m:d>
                          </m:num>
                          <m:den>
                            <m:r>
                              <w:rPr>
                                <w:rFonts w:ascii="Cambria Math" w:hAnsi="Cambria Math"/>
                              </w:rPr>
                              <m:t>2</m:t>
                            </m:r>
                          </m:den>
                        </m:f>
                        <m:r>
                          <w:rPr>
                            <w:rFonts w:ascii="Cambria Math" w:hAnsi="Cambria Math"/>
                          </w:rPr>
                          <m:t>,  0≤</m:t>
                        </m:r>
                        <m:d>
                          <m:dPr>
                            <m:begChr m:val="|"/>
                            <m:endChr m:val="|"/>
                            <m:ctrlPr>
                              <w:rPr>
                                <w:rFonts w:ascii="Cambria Math" w:hAnsi="Cambria Math"/>
                                <w:i/>
                              </w:rPr>
                            </m:ctrlPr>
                          </m:dPr>
                          <m:e>
                            <m:r>
                              <w:rPr>
                                <w:rFonts w:ascii="Cambria Math" w:hAnsi="Cambria Math"/>
                              </w:rPr>
                              <m:t>d</m:t>
                            </m:r>
                          </m:e>
                        </m:d>
                        <m:r>
                          <w:rPr>
                            <w:rFonts w:ascii="Cambria Math" w:hAnsi="Cambria Math"/>
                          </w:rPr>
                          <m:t>&lt;1</m:t>
                        </m:r>
                      </m:e>
                      <m:e>
                        <m:f>
                          <m:fPr>
                            <m:ctrlPr>
                              <w:rPr>
                                <w:rFonts w:ascii="Cambria Math" w:hAnsi="Cambria Math"/>
                                <w:i/>
                              </w:rPr>
                            </m:ctrlPr>
                          </m:fPr>
                          <m:num>
                            <m:r>
                              <w:rPr>
                                <w:rFonts w:ascii="Cambria Math" w:hAnsi="Cambria Math"/>
                              </w:rPr>
                              <m:t>2-</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d</m:t>
                                    </m:r>
                                  </m:e>
                                </m:d>
                              </m:e>
                              <m:sup>
                                <m:r>
                                  <w:rPr>
                                    <w:rFonts w:ascii="Cambria Math" w:hAnsi="Cambria Math"/>
                                  </w:rPr>
                                  <m:t>3</m:t>
                                </m:r>
                              </m:sup>
                            </m:sSup>
                          </m:num>
                          <m:den>
                            <m:r>
                              <w:rPr>
                                <w:rFonts w:ascii="Cambria Math" w:hAnsi="Cambria Math"/>
                              </w:rPr>
                              <m:t>6</m:t>
                            </m:r>
                          </m:den>
                        </m:f>
                        <m:r>
                          <w:rPr>
                            <w:rFonts w:ascii="Cambria Math" w:hAnsi="Cambria Math"/>
                          </w:rPr>
                          <m:t>,  1≤</m:t>
                        </m:r>
                        <m:d>
                          <m:dPr>
                            <m:begChr m:val="|"/>
                            <m:endChr m:val="|"/>
                            <m:ctrlPr>
                              <w:rPr>
                                <w:rFonts w:ascii="Cambria Math" w:hAnsi="Cambria Math"/>
                                <w:i/>
                              </w:rPr>
                            </m:ctrlPr>
                          </m:dPr>
                          <m:e>
                            <m:r>
                              <w:rPr>
                                <w:rFonts w:ascii="Cambria Math" w:hAnsi="Cambria Math"/>
                              </w:rPr>
                              <m:t>d</m:t>
                            </m:r>
                          </m:e>
                        </m:d>
                        <m:r>
                          <w:rPr>
                            <w:rFonts w:ascii="Cambria Math" w:hAnsi="Cambria Math"/>
                          </w:rPr>
                          <m:t>&lt;2</m:t>
                        </m:r>
                      </m:e>
                      <m:e>
                        <m:r>
                          <w:rPr>
                            <w:rFonts w:ascii="Cambria Math" w:hAnsi="Cambria Math"/>
                          </w:rPr>
                          <m:t>0,  2≤</m:t>
                        </m:r>
                        <m:d>
                          <m:dPr>
                            <m:begChr m:val="|"/>
                            <m:endChr m:val="|"/>
                            <m:ctrlPr>
                              <w:rPr>
                                <w:rFonts w:ascii="Cambria Math" w:hAnsi="Cambria Math"/>
                                <w:i/>
                              </w:rPr>
                            </m:ctrlPr>
                          </m:dPr>
                          <m:e>
                            <m:r>
                              <w:rPr>
                                <w:rFonts w:ascii="Cambria Math" w:hAnsi="Cambria Math"/>
                              </w:rPr>
                              <m:t>d</m:t>
                            </m:r>
                          </m:e>
                        </m:d>
                      </m:e>
                    </m:eqArr>
                  </m:e>
                </m:d>
              </m:oMath>
            </m:oMathPara>
          </w:p>
        </w:tc>
        <w:tc>
          <w:tcPr>
            <w:tcW w:w="584" w:type="pct"/>
            <w:vAlign w:val="center"/>
          </w:tcPr>
          <w:p w:rsidR="000F35C2" w:rsidRPr="00B17E6F" w:rsidRDefault="000F35C2" w:rsidP="004E4353">
            <w:pPr>
              <w:pStyle w:val="af2"/>
              <w:spacing w:line="240" w:lineRule="auto"/>
              <w:ind w:firstLineChars="0" w:firstLine="0"/>
            </w:pPr>
            <w:r w:rsidRPr="00B17E6F">
              <w:rPr>
                <w:rFonts w:hint="eastAsia"/>
              </w:rPr>
              <w:t>（</w:t>
            </w:r>
            <w:r w:rsidR="00037F9C">
              <w:t>4</w:t>
            </w:r>
            <w:r w:rsidRPr="00B17E6F">
              <w:rPr>
                <w:rFonts w:hint="eastAsia"/>
              </w:rPr>
              <w:t>.</w:t>
            </w:r>
            <w:r w:rsidR="007843C5">
              <w:t>12</w:t>
            </w:r>
            <w:r w:rsidRPr="00B17E6F">
              <w:rPr>
                <w:rFonts w:hint="eastAsia"/>
              </w:rPr>
              <w:t>）</w:t>
            </w:r>
          </w:p>
        </w:tc>
      </w:tr>
    </w:tbl>
    <w:p w:rsidR="004F1910" w:rsidRPr="00482144" w:rsidRDefault="004F1910" w:rsidP="00482144">
      <w:pPr>
        <w:spacing w:line="300" w:lineRule="auto"/>
        <w:ind w:firstLine="480"/>
        <w:rPr>
          <w:rFonts w:asciiTheme="majorEastAsia" w:eastAsiaTheme="majorEastAsia" w:hAnsiTheme="majorEastAsia"/>
          <w:sz w:val="24"/>
          <w:szCs w:val="24"/>
        </w:rPr>
      </w:pPr>
    </w:p>
    <w:p w:rsidR="004F1910" w:rsidRPr="00482144" w:rsidRDefault="004F1910" w:rsidP="00937D10">
      <w:pPr>
        <w:pStyle w:val="af2"/>
        <w:ind w:firstLineChars="0" w:firstLine="0"/>
      </w:pPr>
      <w:r w:rsidRPr="00482144">
        <w:rPr>
          <w:rFonts w:hint="eastAsia"/>
        </w:rPr>
        <w:t>其中</w:t>
      </w:r>
      <m:oMath>
        <m:d>
          <m:dPr>
            <m:begChr m:val="|"/>
            <m:endChr m:val="|"/>
            <m:ctrlPr>
              <w:rPr>
                <w:rFonts w:ascii="Cambria Math" w:hAnsi="Cambria Math"/>
              </w:rPr>
            </m:ctrlPr>
          </m:dPr>
          <m:e>
            <m:r>
              <w:rPr>
                <w:rFonts w:ascii="Cambria Math" w:hAnsi="Cambria Math"/>
              </w:rPr>
              <m:t>d</m:t>
            </m:r>
          </m:e>
        </m:d>
      </m:oMath>
      <w:r w:rsidRPr="00482144">
        <w:rPr>
          <w:rFonts w:hint="eastAsia"/>
        </w:rPr>
        <w:t>为到插值点的距离。</w:t>
      </w:r>
    </w:p>
    <w:p w:rsidR="004F1910" w:rsidRPr="00482144" w:rsidRDefault="003231FC" w:rsidP="00937D10">
      <w:pPr>
        <w:pStyle w:val="af2"/>
        <w:ind w:firstLineChars="0" w:firstLine="0"/>
      </w:pPr>
      <w:r w:rsidRPr="00482144">
        <w:rPr>
          <w:rFonts w:hint="eastAsia"/>
        </w:rPr>
        <w:t>配准过程</w:t>
      </w:r>
      <w:r w:rsidR="004F1910" w:rsidRPr="00482144">
        <w:rPr>
          <w:rFonts w:hint="eastAsia"/>
        </w:rPr>
        <w:t>流程</w:t>
      </w:r>
      <w:r w:rsidRPr="00482144">
        <w:rPr>
          <w:rFonts w:hint="eastAsia"/>
        </w:rPr>
        <w:t>图如图</w:t>
      </w:r>
      <w:r w:rsidR="008F1798" w:rsidRPr="00482144">
        <w:rPr>
          <w:rFonts w:hint="eastAsia"/>
        </w:rPr>
        <w:t>4.</w:t>
      </w:r>
      <w:r w:rsidR="007843C5">
        <w:t>4</w:t>
      </w:r>
      <w:r w:rsidR="008F1798" w:rsidRPr="00482144">
        <w:rPr>
          <w:rFonts w:hint="eastAsia"/>
        </w:rPr>
        <w:t>所示</w:t>
      </w:r>
      <w:r w:rsidR="004F1910" w:rsidRPr="00482144">
        <w:rPr>
          <w:rFonts w:hint="eastAsia"/>
        </w:rPr>
        <w:t>。</w:t>
      </w:r>
    </w:p>
    <w:p w:rsidR="004F1910" w:rsidRDefault="008F7E52" w:rsidP="004E4353">
      <w:pPr>
        <w:pStyle w:val="af2"/>
        <w:spacing w:line="240" w:lineRule="auto"/>
        <w:ind w:firstLineChars="0" w:firstLine="0"/>
        <w:jc w:val="center"/>
      </w:pPr>
      <w:r>
        <w:rPr>
          <w:noProof/>
        </w:rPr>
        <w:lastRenderedPageBreak/>
        <w:drawing>
          <wp:inline distT="0" distB="0" distL="0" distR="0">
            <wp:extent cx="4316809" cy="5181600"/>
            <wp:effectExtent l="0" t="0" r="762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stretch>
                      <a:fillRect/>
                    </a:stretch>
                  </pic:blipFill>
                  <pic:spPr>
                    <a:xfrm>
                      <a:off x="0" y="0"/>
                      <a:ext cx="4337686" cy="5206660"/>
                    </a:xfrm>
                    <a:prstGeom prst="rect">
                      <a:avLst/>
                    </a:prstGeom>
                  </pic:spPr>
                </pic:pic>
              </a:graphicData>
            </a:graphic>
          </wp:inline>
        </w:drawing>
      </w:r>
    </w:p>
    <w:p w:rsidR="004F1910" w:rsidRDefault="004F1910" w:rsidP="004E4353">
      <w:pPr>
        <w:pStyle w:val="af2"/>
        <w:ind w:firstLineChars="0" w:firstLine="0"/>
        <w:jc w:val="center"/>
      </w:pPr>
      <w:r w:rsidRPr="00482144">
        <w:rPr>
          <w:rFonts w:hint="eastAsia"/>
        </w:rPr>
        <w:t>图</w:t>
      </w:r>
      <w:r w:rsidR="007843C5">
        <w:t>4.4</w:t>
      </w:r>
      <w:r w:rsidRPr="00482144">
        <w:rPr>
          <w:rFonts w:hint="eastAsia"/>
        </w:rPr>
        <w:t>原始散斑图像配准</w:t>
      </w:r>
      <w:commentRangeStart w:id="122"/>
      <w:r w:rsidRPr="00482144">
        <w:rPr>
          <w:rFonts w:hint="eastAsia"/>
        </w:rPr>
        <w:t>流程图</w:t>
      </w:r>
      <w:commentRangeEnd w:id="122"/>
      <w:r w:rsidR="004E681B">
        <w:rPr>
          <w:rStyle w:val="a9"/>
          <w:rFonts w:asciiTheme="minorHAnsi" w:hAnsiTheme="minorHAnsi"/>
        </w:rPr>
        <w:commentReference w:id="122"/>
      </w:r>
    </w:p>
    <w:p w:rsidR="00CC2028" w:rsidRPr="00482144" w:rsidRDefault="00CC2028" w:rsidP="004E4353">
      <w:pPr>
        <w:pStyle w:val="af2"/>
        <w:ind w:firstLineChars="0" w:firstLine="0"/>
        <w:jc w:val="center"/>
      </w:pPr>
      <w:r>
        <w:rPr>
          <w:rFonts w:hint="eastAsia"/>
        </w:rPr>
        <w:t>Fig. 4.4</w:t>
      </w:r>
    </w:p>
    <w:p w:rsidR="004F1910" w:rsidRPr="00482144" w:rsidRDefault="004F1910" w:rsidP="008B1A87">
      <w:pPr>
        <w:pStyle w:val="af2"/>
        <w:ind w:firstLine="480"/>
      </w:pPr>
      <w:r w:rsidRPr="00482144">
        <w:rPr>
          <w:rFonts w:hint="eastAsia"/>
        </w:rPr>
        <w:t>配准效果如图</w:t>
      </w:r>
      <w:r w:rsidR="007843C5">
        <w:t>4.5</w:t>
      </w:r>
      <w:r w:rsidRPr="00482144">
        <w:rPr>
          <w:rFonts w:hint="eastAsia"/>
        </w:rPr>
        <w:t>所示，配准前因手部抖动造成了伪影，如图</w:t>
      </w:r>
      <w:r w:rsidR="007843C5">
        <w:t>4.5</w:t>
      </w:r>
      <w:r w:rsidRPr="00482144">
        <w:rPr>
          <w:rFonts w:hint="eastAsia"/>
        </w:rPr>
        <w:t>(a)</w:t>
      </w:r>
      <w:r w:rsidRPr="00482144">
        <w:rPr>
          <w:rFonts w:hint="eastAsia"/>
        </w:rPr>
        <w:t>，自动配准后伪影消失，如图</w:t>
      </w:r>
      <w:r w:rsidR="007843C5">
        <w:t>4</w:t>
      </w:r>
      <w:commentRangeStart w:id="123"/>
      <w:r w:rsidR="007843C5">
        <w:t>.5</w:t>
      </w:r>
      <w:r w:rsidRPr="00482144">
        <w:rPr>
          <w:rFonts w:hint="eastAsia"/>
        </w:rPr>
        <w:t>(b)</w:t>
      </w:r>
      <w:r w:rsidRPr="00482144">
        <w:rPr>
          <w:rFonts w:hint="eastAsia"/>
        </w:rPr>
        <w:t>。</w:t>
      </w:r>
      <w:commentRangeEnd w:id="123"/>
      <w:r w:rsidR="008918DE">
        <w:rPr>
          <w:rStyle w:val="a9"/>
          <w:rFonts w:asciiTheme="minorHAnsi" w:hAnsiTheme="minorHAnsi"/>
        </w:rPr>
        <w:commentReference w:id="123"/>
      </w:r>
    </w:p>
    <w:p w:rsidR="004F1910" w:rsidRDefault="004F1910" w:rsidP="004E4353">
      <w:pPr>
        <w:pStyle w:val="af2"/>
        <w:spacing w:line="240" w:lineRule="auto"/>
        <w:ind w:firstLineChars="0" w:firstLine="0"/>
        <w:jc w:val="center"/>
      </w:pPr>
      <w:r>
        <w:rPr>
          <w:noProof/>
        </w:rPr>
        <w:drawing>
          <wp:inline distT="0" distB="0" distL="0" distR="0">
            <wp:extent cx="4810125" cy="2109470"/>
            <wp:effectExtent l="0" t="0" r="0" b="0"/>
            <wp:docPr id="3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
                    <pic:cNvPicPr>
                      <a:picLocks noChangeAspect="1" noChangeArrowheads="1"/>
                    </pic:cNvPicPr>
                  </pic:nvPicPr>
                  <pic:blipFill>
                    <a:blip r:embed="rId4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810125" cy="2109470"/>
                    </a:xfrm>
                    <a:prstGeom prst="rect">
                      <a:avLst/>
                    </a:prstGeom>
                    <a:noFill/>
                    <a:ln>
                      <a:noFill/>
                    </a:ln>
                  </pic:spPr>
                </pic:pic>
              </a:graphicData>
            </a:graphic>
          </wp:inline>
        </w:drawing>
      </w:r>
    </w:p>
    <w:p w:rsidR="004F1910" w:rsidRDefault="004F1910" w:rsidP="004E4353">
      <w:pPr>
        <w:pStyle w:val="af2"/>
        <w:ind w:firstLineChars="0" w:firstLine="0"/>
        <w:jc w:val="center"/>
      </w:pPr>
      <w:r w:rsidRPr="00482144">
        <w:rPr>
          <w:rFonts w:hint="eastAsia"/>
        </w:rPr>
        <w:t>图</w:t>
      </w:r>
      <w:r w:rsidR="00CC2028">
        <w:t>4.5</w:t>
      </w:r>
      <w:r w:rsidRPr="00482144">
        <w:rPr>
          <w:rFonts w:hint="eastAsia"/>
        </w:rPr>
        <w:t>图像配准效果图</w:t>
      </w:r>
    </w:p>
    <w:p w:rsidR="00CC2028" w:rsidRPr="00482144" w:rsidRDefault="00CC2028" w:rsidP="004E4353">
      <w:pPr>
        <w:pStyle w:val="af2"/>
        <w:ind w:firstLineChars="0" w:firstLine="0"/>
        <w:jc w:val="center"/>
      </w:pPr>
      <w:r>
        <w:rPr>
          <w:rFonts w:hint="eastAsia"/>
        </w:rPr>
        <w:lastRenderedPageBreak/>
        <w:t>F</w:t>
      </w:r>
      <w:r>
        <w:t>ig. 4.5</w:t>
      </w:r>
    </w:p>
    <w:p w:rsidR="004F1910" w:rsidRDefault="00243F4D" w:rsidP="000E05FB">
      <w:pPr>
        <w:pStyle w:val="ad"/>
        <w:spacing w:before="156"/>
        <w:rPr>
          <w:rFonts w:ascii="黑体" w:eastAsia="黑体" w:hAnsi="黑体"/>
          <w:sz w:val="36"/>
          <w:szCs w:val="36"/>
        </w:rPr>
      </w:pPr>
      <w:bookmarkStart w:id="124" w:name="_Toc492044862"/>
      <w:r w:rsidRPr="00243F4D">
        <w:t xml:space="preserve">4.4 </w:t>
      </w:r>
      <w:r w:rsidRPr="00243F4D">
        <w:rPr>
          <w:rFonts w:hint="eastAsia"/>
        </w:rPr>
        <w:t>本章小结</w:t>
      </w:r>
      <w:bookmarkEnd w:id="124"/>
    </w:p>
    <w:p w:rsidR="00B34E47" w:rsidRDefault="005E4EC9" w:rsidP="008B1A87">
      <w:pPr>
        <w:pStyle w:val="af2"/>
        <w:ind w:firstLine="480"/>
      </w:pPr>
      <w:r>
        <w:rPr>
          <w:rFonts w:hint="eastAsia"/>
        </w:rPr>
        <w:t>本章主要介绍了图像处理过程中降噪的方法</w:t>
      </w:r>
      <w:r w:rsidR="00B34E47">
        <w:rPr>
          <w:rFonts w:hint="eastAsia"/>
        </w:rPr>
        <w:t>：</w:t>
      </w:r>
      <w:r w:rsidR="007B2FF2">
        <w:rPr>
          <w:rFonts w:hint="eastAsia"/>
        </w:rPr>
        <w:t>经验模态分解</w:t>
      </w:r>
      <w:r w:rsidR="007B2FF2">
        <w:rPr>
          <w:rFonts w:hint="eastAsia"/>
        </w:rPr>
        <w:t>(</w:t>
      </w:r>
      <w:r w:rsidR="007B2FF2">
        <w:t>EMD</w:t>
      </w:r>
      <w:r w:rsidR="007B2FF2">
        <w:rPr>
          <w:rFonts w:hint="eastAsia"/>
        </w:rPr>
        <w:t>)</w:t>
      </w:r>
      <w:r w:rsidR="007B2FF2">
        <w:rPr>
          <w:rFonts w:hint="eastAsia"/>
        </w:rPr>
        <w:t>算法和集合经验模态算法</w:t>
      </w:r>
      <w:r w:rsidR="007B2FF2">
        <w:rPr>
          <w:rFonts w:hint="eastAsia"/>
        </w:rPr>
        <w:t>(</w:t>
      </w:r>
      <w:r w:rsidR="007B2FF2">
        <w:t>EEMD</w:t>
      </w:r>
      <w:r w:rsidR="007B2FF2">
        <w:rPr>
          <w:rFonts w:hint="eastAsia"/>
        </w:rPr>
        <w:t>)</w:t>
      </w:r>
      <w:r w:rsidR="007B2FF2">
        <w:t>,</w:t>
      </w:r>
      <w:r w:rsidR="00B34E47">
        <w:rPr>
          <w:rFonts w:hint="eastAsia"/>
        </w:rPr>
        <w:t>二维集合经验模态算法</w:t>
      </w:r>
      <w:r w:rsidR="007B2FF2">
        <w:rPr>
          <w:rFonts w:hint="eastAsia"/>
        </w:rPr>
        <w:t>（</w:t>
      </w:r>
      <w:r w:rsidR="007B2FF2">
        <w:rPr>
          <w:rFonts w:hint="eastAsia"/>
        </w:rPr>
        <w:t>BEEMD</w:t>
      </w:r>
      <w:r w:rsidR="007B2FF2">
        <w:rPr>
          <w:rFonts w:hint="eastAsia"/>
        </w:rPr>
        <w:t>）</w:t>
      </w:r>
      <w:r w:rsidR="00B34E47">
        <w:rPr>
          <w:rFonts w:hint="eastAsia"/>
        </w:rPr>
        <w:t>、三次</w:t>
      </w:r>
      <w:r w:rsidR="00B34E47">
        <w:rPr>
          <w:rFonts w:hint="eastAsia"/>
        </w:rPr>
        <w:t>B</w:t>
      </w:r>
      <w:r w:rsidR="00B34E47">
        <w:rPr>
          <w:rFonts w:hint="eastAsia"/>
        </w:rPr>
        <w:t>样条插值法</w:t>
      </w:r>
      <w:r w:rsidR="007B2FF2">
        <w:rPr>
          <w:rFonts w:hint="eastAsia"/>
        </w:rPr>
        <w:t>等，并对</w:t>
      </w:r>
      <w:r w:rsidR="007B2FF2">
        <w:rPr>
          <w:rFonts w:hint="eastAsia"/>
        </w:rPr>
        <w:t>EMD</w:t>
      </w:r>
      <w:r w:rsidR="007B2FF2">
        <w:rPr>
          <w:rFonts w:hint="eastAsia"/>
        </w:rPr>
        <w:t>、</w:t>
      </w:r>
      <w:r w:rsidR="007B2FF2">
        <w:rPr>
          <w:rFonts w:hint="eastAsia"/>
        </w:rPr>
        <w:t>EEMD</w:t>
      </w:r>
      <w:r w:rsidR="007B2FF2">
        <w:rPr>
          <w:rFonts w:hint="eastAsia"/>
        </w:rPr>
        <w:t>、</w:t>
      </w:r>
      <w:r w:rsidR="007B2FF2">
        <w:rPr>
          <w:rFonts w:hint="eastAsia"/>
        </w:rPr>
        <w:t>BEEMD</w:t>
      </w:r>
      <w:r w:rsidR="007B2FF2">
        <w:rPr>
          <w:rFonts w:hint="eastAsia"/>
        </w:rPr>
        <w:t>三种算法进行了比较</w:t>
      </w:r>
      <w:r>
        <w:rPr>
          <w:rFonts w:hint="eastAsia"/>
        </w:rPr>
        <w:t>。由于实验环境的影响和硬件条件的限制，通常在图像采集过程中</w:t>
      </w:r>
      <w:r w:rsidR="00B34E47">
        <w:rPr>
          <w:rFonts w:hint="eastAsia"/>
        </w:rPr>
        <w:t>掺杂</w:t>
      </w:r>
      <w:r>
        <w:rPr>
          <w:rFonts w:hint="eastAsia"/>
        </w:rPr>
        <w:t>不同程度的噪声信息，对后续处理结果造成影响，因此必须采取有效的降噪措施</w:t>
      </w:r>
      <w:r w:rsidR="00B34E47">
        <w:rPr>
          <w:rFonts w:hint="eastAsia"/>
        </w:rPr>
        <w:t>减少对实验结果</w:t>
      </w:r>
      <w:r w:rsidR="007B2FF2">
        <w:rPr>
          <w:rFonts w:hint="eastAsia"/>
        </w:rPr>
        <w:t>准确性</w:t>
      </w:r>
      <w:r w:rsidR="00B34E47">
        <w:rPr>
          <w:rFonts w:hint="eastAsia"/>
        </w:rPr>
        <w:t>的干扰</w:t>
      </w:r>
      <w:r>
        <w:rPr>
          <w:rFonts w:hint="eastAsia"/>
        </w:rPr>
        <w:t>。</w:t>
      </w:r>
    </w:p>
    <w:p w:rsidR="005E4EC9" w:rsidRDefault="005E4EC9" w:rsidP="008B1A87">
      <w:pPr>
        <w:pStyle w:val="af2"/>
        <w:ind w:firstLine="480"/>
      </w:pPr>
      <w:r>
        <w:rPr>
          <w:rFonts w:hint="eastAsia"/>
        </w:rPr>
        <w:t>激光散斑成像系统对震动非常敏感，实验室中使用了光学平台</w:t>
      </w:r>
      <w:r w:rsidR="00B34E47">
        <w:rPr>
          <w:rFonts w:hint="eastAsia"/>
        </w:rPr>
        <w:t>，这能大大</w:t>
      </w:r>
      <w:r>
        <w:rPr>
          <w:rFonts w:hint="eastAsia"/>
        </w:rPr>
        <w:t>减少震动带来的影响。</w:t>
      </w:r>
      <w:r w:rsidR="00B34E47">
        <w:rPr>
          <w:rFonts w:hint="eastAsia"/>
        </w:rPr>
        <w:t>临床实验</w:t>
      </w:r>
      <w:r w:rsidRPr="004F1910">
        <w:rPr>
          <w:rFonts w:hint="eastAsia"/>
        </w:rPr>
        <w:t>中</w:t>
      </w:r>
      <w:r>
        <w:rPr>
          <w:rFonts w:hint="eastAsia"/>
        </w:rPr>
        <w:t>，</w:t>
      </w:r>
      <w:r w:rsidR="007B2FF2">
        <w:rPr>
          <w:rFonts w:hint="eastAsia"/>
        </w:rPr>
        <w:t>受试者</w:t>
      </w:r>
      <w:r w:rsidRPr="004F1910">
        <w:rPr>
          <w:rFonts w:hint="eastAsia"/>
        </w:rPr>
        <w:t>的呼吸不均匀、心跳缓急不同以及理疗</w:t>
      </w:r>
      <w:r w:rsidR="00B34E47">
        <w:rPr>
          <w:rFonts w:hint="eastAsia"/>
        </w:rPr>
        <w:t>的</w:t>
      </w:r>
      <w:r w:rsidRPr="004F1910">
        <w:rPr>
          <w:rFonts w:hint="eastAsia"/>
        </w:rPr>
        <w:t>刺激</w:t>
      </w:r>
      <w:r w:rsidR="00B34E47">
        <w:rPr>
          <w:rFonts w:hint="eastAsia"/>
        </w:rPr>
        <w:t>作用和长时间保持姿势稳定</w:t>
      </w:r>
      <w:r w:rsidRPr="004F1910">
        <w:rPr>
          <w:rFonts w:hint="eastAsia"/>
        </w:rPr>
        <w:t>导致肌肉僵硬</w:t>
      </w:r>
      <w:r w:rsidR="00B34E47">
        <w:rPr>
          <w:rFonts w:hint="eastAsia"/>
        </w:rPr>
        <w:t>均会使被拍摄者</w:t>
      </w:r>
      <w:r w:rsidRPr="004F1910">
        <w:rPr>
          <w:rFonts w:hint="eastAsia"/>
        </w:rPr>
        <w:t>产生轻微位移，这些抖动噪声将改变散斑的统计特性，从而</w:t>
      </w:r>
      <w:r>
        <w:rPr>
          <w:rFonts w:hint="eastAsia"/>
        </w:rPr>
        <w:t>使得对比度数据的误差加大，并进一步影响血流速度估计和统计特性分析</w:t>
      </w:r>
      <w:r w:rsidR="00B34E47">
        <w:rPr>
          <w:rFonts w:hint="eastAsia"/>
        </w:rPr>
        <w:t>。</w:t>
      </w:r>
      <w:r>
        <w:rPr>
          <w:rFonts w:hint="eastAsia"/>
        </w:rPr>
        <w:t>针对上述问题，本研究中</w:t>
      </w:r>
      <w:r w:rsidRPr="004F1910">
        <w:rPr>
          <w:rFonts w:hint="eastAsia"/>
        </w:rPr>
        <w:t>采用了</w:t>
      </w:r>
      <w:r>
        <w:rPr>
          <w:rFonts w:hint="eastAsia"/>
        </w:rPr>
        <w:t>二维集合经验模态分解算法</w:t>
      </w:r>
      <w:r w:rsidR="00B34E47">
        <w:rPr>
          <w:rFonts w:hint="eastAsia"/>
        </w:rPr>
        <w:t>将原始散斑图像分层处理，分层后的</w:t>
      </w:r>
      <w:r w:rsidR="00B34E47">
        <w:rPr>
          <w:rFonts w:hint="eastAsia"/>
        </w:rPr>
        <w:t>IMF</w:t>
      </w:r>
      <w:r w:rsidR="00B34E47">
        <w:rPr>
          <w:rFonts w:hint="eastAsia"/>
        </w:rPr>
        <w:t>图像含有不同的信息，剔除对实验无用的噪声</w:t>
      </w:r>
      <w:r w:rsidR="00B34E47">
        <w:rPr>
          <w:rFonts w:hint="eastAsia"/>
        </w:rPr>
        <w:t>IMF</w:t>
      </w:r>
      <w:r w:rsidR="00B34E47">
        <w:rPr>
          <w:rFonts w:hint="eastAsia"/>
        </w:rPr>
        <w:t>图层，将其它图像累加组合成新的散斑图像，这样可使得散斑图像更加清晰。对散斑图像进行</w:t>
      </w:r>
      <w:r w:rsidR="00B34E47">
        <w:rPr>
          <w:rFonts w:hint="eastAsia"/>
        </w:rPr>
        <w:t>BEEMD</w:t>
      </w:r>
      <w:r w:rsidR="00B34E47">
        <w:rPr>
          <w:rFonts w:hint="eastAsia"/>
        </w:rPr>
        <w:t>算法处理后，在配合使用</w:t>
      </w:r>
      <w:r>
        <w:rPr>
          <w:rFonts w:hint="eastAsia"/>
        </w:rPr>
        <w:t>卷积核、</w:t>
      </w:r>
      <w:r w:rsidRPr="004F1910">
        <w:rPr>
          <w:rFonts w:hint="eastAsia"/>
        </w:rPr>
        <w:t>归一化的相关度量和三次</w:t>
      </w:r>
      <w:r w:rsidRPr="004F1910">
        <w:rPr>
          <w:rFonts w:hint="eastAsia"/>
        </w:rPr>
        <w:t>B</w:t>
      </w:r>
      <w:r w:rsidRPr="004F1910">
        <w:rPr>
          <w:rFonts w:hint="eastAsia"/>
        </w:rPr>
        <w:t>样条插值</w:t>
      </w:r>
      <w:r w:rsidR="00B34E47">
        <w:rPr>
          <w:rFonts w:hint="eastAsia"/>
        </w:rPr>
        <w:t>配准算法，</w:t>
      </w:r>
      <w:r>
        <w:rPr>
          <w:rFonts w:hint="eastAsia"/>
        </w:rPr>
        <w:t>来</w:t>
      </w:r>
      <w:r w:rsidRPr="004F1910">
        <w:rPr>
          <w:rFonts w:hint="eastAsia"/>
        </w:rPr>
        <w:t>实现原始散斑图像的精确配准，进而消除手臂抖动带来的影响。</w:t>
      </w:r>
    </w:p>
    <w:p w:rsidR="00243F4D" w:rsidRDefault="00243F4D">
      <w:pPr>
        <w:widowControl/>
        <w:jc w:val="left"/>
        <w:rPr>
          <w:rFonts w:ascii="黑体" w:eastAsia="黑体" w:hAnsi="黑体"/>
          <w:b/>
          <w:sz w:val="36"/>
          <w:szCs w:val="36"/>
        </w:rPr>
      </w:pPr>
      <w:r>
        <w:rPr>
          <w:rFonts w:ascii="黑体" w:eastAsia="黑体" w:hAnsi="黑体"/>
          <w:b/>
          <w:sz w:val="36"/>
          <w:szCs w:val="36"/>
        </w:rPr>
        <w:br w:type="page"/>
      </w:r>
    </w:p>
    <w:p w:rsidR="004F1910" w:rsidRDefault="004F1910" w:rsidP="000E05FB">
      <w:pPr>
        <w:pStyle w:val="ab"/>
        <w:spacing w:before="156"/>
      </w:pPr>
      <w:bookmarkStart w:id="125" w:name="_Toc492044863"/>
      <w:r>
        <w:rPr>
          <w:rFonts w:hint="eastAsia"/>
        </w:rPr>
        <w:lastRenderedPageBreak/>
        <w:t xml:space="preserve">第五章 </w:t>
      </w:r>
      <w:r w:rsidR="00CC2028">
        <w:rPr>
          <w:rFonts w:hint="eastAsia"/>
        </w:rPr>
        <w:t>理疗</w:t>
      </w:r>
      <w:r w:rsidR="00027149">
        <w:rPr>
          <w:rFonts w:hint="eastAsia"/>
        </w:rPr>
        <w:t>实验与结果</w:t>
      </w:r>
      <w:commentRangeStart w:id="126"/>
      <w:r>
        <w:rPr>
          <w:rFonts w:hint="eastAsia"/>
        </w:rPr>
        <w:t>分析</w:t>
      </w:r>
      <w:bookmarkEnd w:id="125"/>
      <w:commentRangeEnd w:id="126"/>
      <w:r w:rsidR="008918DE">
        <w:rPr>
          <w:rStyle w:val="a9"/>
          <w:rFonts w:asciiTheme="minorHAnsi" w:eastAsiaTheme="minorEastAsia" w:hAnsiTheme="minorHAnsi"/>
        </w:rPr>
        <w:commentReference w:id="126"/>
      </w:r>
    </w:p>
    <w:p w:rsidR="00D10BB2" w:rsidRDefault="00027149" w:rsidP="00F12F1E">
      <w:pPr>
        <w:pStyle w:val="ad"/>
        <w:spacing w:before="156"/>
      </w:pPr>
      <w:bookmarkStart w:id="127" w:name="_Toc492044864"/>
      <w:r>
        <w:t>5</w:t>
      </w:r>
      <w:r w:rsidRPr="00027149">
        <w:rPr>
          <w:rFonts w:hint="eastAsia"/>
        </w:rPr>
        <w:t>.</w:t>
      </w:r>
      <w:r>
        <w:t>1</w:t>
      </w:r>
      <w:r w:rsidR="00CC2028">
        <w:rPr>
          <w:rFonts w:hint="eastAsia"/>
        </w:rPr>
        <w:t>理疗</w:t>
      </w:r>
      <w:r w:rsidRPr="00027149">
        <w:rPr>
          <w:rFonts w:hint="eastAsia"/>
        </w:rPr>
        <w:t>实验</w:t>
      </w:r>
      <w:bookmarkEnd w:id="127"/>
    </w:p>
    <w:p w:rsidR="00D10BB2" w:rsidRDefault="00027149" w:rsidP="002F1AAF">
      <w:pPr>
        <w:pStyle w:val="af"/>
        <w:spacing w:before="156"/>
      </w:pPr>
      <w:bookmarkStart w:id="128" w:name="_Toc492044865"/>
      <w:r>
        <w:t>5</w:t>
      </w:r>
      <w:r w:rsidRPr="00027149">
        <w:rPr>
          <w:rFonts w:hint="eastAsia"/>
        </w:rPr>
        <w:t>.</w:t>
      </w:r>
      <w:r>
        <w:t>1</w:t>
      </w:r>
      <w:r w:rsidRPr="00027149">
        <w:rPr>
          <w:rFonts w:hint="eastAsia"/>
        </w:rPr>
        <w:t>.1</w:t>
      </w:r>
      <w:r w:rsidR="00786CAC">
        <w:rPr>
          <w:rFonts w:hint="eastAsia"/>
        </w:rPr>
        <w:t>实验材料</w:t>
      </w:r>
      <w:bookmarkEnd w:id="128"/>
    </w:p>
    <w:p w:rsidR="008866B0" w:rsidRDefault="00786CAC" w:rsidP="008B1A87">
      <w:pPr>
        <w:pStyle w:val="af2"/>
        <w:ind w:firstLine="480"/>
      </w:pPr>
      <w:r w:rsidRPr="00786CAC">
        <w:rPr>
          <w:rFonts w:hint="eastAsia"/>
        </w:rPr>
        <w:t>与多数理疗研究不同的是，本研究使用艾</w:t>
      </w:r>
      <w:proofErr w:type="gramStart"/>
      <w:r w:rsidRPr="00786CAC">
        <w:rPr>
          <w:rFonts w:hint="eastAsia"/>
        </w:rPr>
        <w:t>灸</w:t>
      </w:r>
      <w:proofErr w:type="gramEnd"/>
      <w:r w:rsidRPr="00786CAC">
        <w:rPr>
          <w:rFonts w:hint="eastAsia"/>
        </w:rPr>
        <w:t>疗法取代了常用的针灸疗法。</w:t>
      </w:r>
      <w:r w:rsidR="00B4758A">
        <w:rPr>
          <w:rFonts w:hint="eastAsia"/>
        </w:rPr>
        <w:t>广义上讲，艾</w:t>
      </w:r>
      <w:proofErr w:type="gramStart"/>
      <w:r w:rsidR="00B4758A">
        <w:rPr>
          <w:rFonts w:hint="eastAsia"/>
        </w:rPr>
        <w:t>灸</w:t>
      </w:r>
      <w:proofErr w:type="gramEnd"/>
      <w:r w:rsidR="00B4758A">
        <w:rPr>
          <w:rFonts w:hint="eastAsia"/>
        </w:rPr>
        <w:t>疗法属于</w:t>
      </w:r>
      <w:r>
        <w:rPr>
          <w:rFonts w:hint="eastAsia"/>
        </w:rPr>
        <w:t>中医传统针灸</w:t>
      </w:r>
      <w:r w:rsidR="00B4758A">
        <w:rPr>
          <w:rFonts w:hint="eastAsia"/>
        </w:rPr>
        <w:t>治疗的一种特殊疗法，但严格意义上讲，艾</w:t>
      </w:r>
      <w:proofErr w:type="gramStart"/>
      <w:r w:rsidR="00B4758A">
        <w:rPr>
          <w:rFonts w:hint="eastAsia"/>
        </w:rPr>
        <w:t>灸</w:t>
      </w:r>
      <w:proofErr w:type="gramEnd"/>
      <w:r w:rsidR="00B4758A">
        <w:rPr>
          <w:rFonts w:hint="eastAsia"/>
        </w:rPr>
        <w:t>的治疗机理与针灸有着较大的不同，针灸主要通过针刺等直接刺激对穴位产生影响，而艾</w:t>
      </w:r>
      <w:proofErr w:type="gramStart"/>
      <w:r w:rsidR="00B4758A">
        <w:rPr>
          <w:rFonts w:hint="eastAsia"/>
        </w:rPr>
        <w:t>灸</w:t>
      </w:r>
      <w:proofErr w:type="gramEnd"/>
      <w:r w:rsidR="00B4758A">
        <w:rPr>
          <w:rFonts w:hint="eastAsia"/>
        </w:rPr>
        <w:t>则是通过光热间接刺激穴位，后来还衍生</w:t>
      </w:r>
      <w:proofErr w:type="gramStart"/>
      <w:r w:rsidR="00B4758A">
        <w:rPr>
          <w:rFonts w:hint="eastAsia"/>
        </w:rPr>
        <w:t>出隔药艾灸</w:t>
      </w:r>
      <w:proofErr w:type="gramEnd"/>
      <w:r w:rsidR="00B4758A">
        <w:rPr>
          <w:rFonts w:hint="eastAsia"/>
        </w:rPr>
        <w:t>等其它疗法。《黄帝内经》中曾描述了针灸与艾</w:t>
      </w:r>
      <w:proofErr w:type="gramStart"/>
      <w:r w:rsidR="00B4758A">
        <w:rPr>
          <w:rFonts w:hint="eastAsia"/>
        </w:rPr>
        <w:t>灸</w:t>
      </w:r>
      <w:proofErr w:type="gramEnd"/>
      <w:r w:rsidR="00B4758A">
        <w:rPr>
          <w:rFonts w:hint="eastAsia"/>
        </w:rPr>
        <w:t>的不同：“针所不为，</w:t>
      </w:r>
      <w:proofErr w:type="gramStart"/>
      <w:r w:rsidR="00B4758A">
        <w:rPr>
          <w:rFonts w:hint="eastAsia"/>
        </w:rPr>
        <w:t>灸</w:t>
      </w:r>
      <w:proofErr w:type="gramEnd"/>
      <w:r w:rsidR="00B4758A">
        <w:rPr>
          <w:rFonts w:hint="eastAsia"/>
        </w:rPr>
        <w:t>之所宜”，《医学入门》书中也强调“凡病药之不及，针之不到，必须</w:t>
      </w:r>
      <w:proofErr w:type="gramStart"/>
      <w:r w:rsidR="00B4758A">
        <w:rPr>
          <w:rFonts w:hint="eastAsia"/>
        </w:rPr>
        <w:t>灸</w:t>
      </w:r>
      <w:proofErr w:type="gramEnd"/>
      <w:r w:rsidR="00B4758A">
        <w:rPr>
          <w:rFonts w:hint="eastAsia"/>
        </w:rPr>
        <w:t>之”</w:t>
      </w:r>
      <w:r w:rsidR="0063002D">
        <w:rPr>
          <w:rFonts w:hint="eastAsia"/>
        </w:rPr>
        <w:t>，这都说明了艾</w:t>
      </w:r>
      <w:proofErr w:type="gramStart"/>
      <w:r w:rsidR="0063002D">
        <w:rPr>
          <w:rFonts w:hint="eastAsia"/>
        </w:rPr>
        <w:t>灸</w:t>
      </w:r>
      <w:proofErr w:type="gramEnd"/>
      <w:r w:rsidR="0063002D">
        <w:rPr>
          <w:rFonts w:hint="eastAsia"/>
        </w:rPr>
        <w:t>有针灸不能达到的特殊效果。此外，针灸疗法的才</w:t>
      </w:r>
      <w:proofErr w:type="gramStart"/>
      <w:r w:rsidR="0063002D">
        <w:rPr>
          <w:rFonts w:hint="eastAsia"/>
        </w:rPr>
        <w:t>做难</w:t>
      </w:r>
      <w:proofErr w:type="gramEnd"/>
      <w:r w:rsidR="0063002D">
        <w:rPr>
          <w:rFonts w:hint="eastAsia"/>
        </w:rPr>
        <w:t>度和对操作者手法的要求更高，穴位精准度要求更大，多数操作只能由具有专业医师资格的中医大夫进行实施。相比之下，艾</w:t>
      </w:r>
      <w:proofErr w:type="gramStart"/>
      <w:r w:rsidR="0063002D">
        <w:rPr>
          <w:rFonts w:hint="eastAsia"/>
        </w:rPr>
        <w:t>灸</w:t>
      </w:r>
      <w:proofErr w:type="gramEnd"/>
      <w:r w:rsidR="0063002D">
        <w:rPr>
          <w:rFonts w:hint="eastAsia"/>
        </w:rPr>
        <w:t>主要的操作难度系数更低，在当下中医理疗逐渐流行的形势下，研究艾</w:t>
      </w:r>
      <w:proofErr w:type="gramStart"/>
      <w:r w:rsidR="0063002D">
        <w:rPr>
          <w:rFonts w:hint="eastAsia"/>
        </w:rPr>
        <w:t>灸</w:t>
      </w:r>
      <w:proofErr w:type="gramEnd"/>
      <w:r w:rsidR="0063002D">
        <w:rPr>
          <w:rFonts w:hint="eastAsia"/>
        </w:rPr>
        <w:t>疗法对普及中医理疗更有意义。</w:t>
      </w:r>
    </w:p>
    <w:p w:rsidR="008A0510" w:rsidRDefault="00C14C0C" w:rsidP="008B1A87">
      <w:pPr>
        <w:pStyle w:val="af2"/>
        <w:ind w:firstLine="480"/>
      </w:pPr>
      <w:r>
        <w:rPr>
          <w:rFonts w:hint="eastAsia"/>
        </w:rPr>
        <w:t>由于人体穴位分布比较密集，经络错综交叉，且常用柱状艾</w:t>
      </w:r>
      <w:proofErr w:type="gramStart"/>
      <w:r>
        <w:rPr>
          <w:rFonts w:hint="eastAsia"/>
        </w:rPr>
        <w:t>灸</w:t>
      </w:r>
      <w:proofErr w:type="gramEnd"/>
      <w:r>
        <w:rPr>
          <w:rFonts w:hint="eastAsia"/>
        </w:rPr>
        <w:t>条直径较大，因此每次艾</w:t>
      </w:r>
      <w:proofErr w:type="gramStart"/>
      <w:r>
        <w:rPr>
          <w:rFonts w:hint="eastAsia"/>
        </w:rPr>
        <w:t>灸</w:t>
      </w:r>
      <w:proofErr w:type="gramEnd"/>
      <w:r>
        <w:rPr>
          <w:rFonts w:hint="eastAsia"/>
        </w:rPr>
        <w:t>会在艾</w:t>
      </w:r>
      <w:proofErr w:type="gramStart"/>
      <w:r>
        <w:rPr>
          <w:rFonts w:hint="eastAsia"/>
        </w:rPr>
        <w:t>灸</w:t>
      </w:r>
      <w:proofErr w:type="gramEnd"/>
      <w:r>
        <w:rPr>
          <w:rFonts w:hint="eastAsia"/>
        </w:rPr>
        <w:t>点附近形成大范围的热量聚集区，造成</w:t>
      </w:r>
      <w:proofErr w:type="gramStart"/>
      <w:r>
        <w:rPr>
          <w:rFonts w:hint="eastAsia"/>
        </w:rPr>
        <w:t>除目标</w:t>
      </w:r>
      <w:proofErr w:type="gramEnd"/>
      <w:r>
        <w:rPr>
          <w:rFonts w:hint="eastAsia"/>
        </w:rPr>
        <w:t>穴位外其它区域也受到艾</w:t>
      </w:r>
      <w:proofErr w:type="gramStart"/>
      <w:r>
        <w:rPr>
          <w:rFonts w:hint="eastAsia"/>
        </w:rPr>
        <w:t>灸</w:t>
      </w:r>
      <w:proofErr w:type="gramEnd"/>
      <w:r>
        <w:rPr>
          <w:rFonts w:hint="eastAsia"/>
        </w:rPr>
        <w:t>较大的光热影响，致使实验结果不准确。本研究针对上述问题对实验材料进行了改进，</w:t>
      </w:r>
      <w:r w:rsidRPr="00027149">
        <w:rPr>
          <w:rFonts w:hint="eastAsia"/>
        </w:rPr>
        <w:t>使用直径</w:t>
      </w:r>
      <w:r w:rsidRPr="00027149">
        <w:rPr>
          <w:rFonts w:hint="eastAsia"/>
        </w:rPr>
        <w:t>1.8mm</w:t>
      </w:r>
      <w:r w:rsidRPr="00027149">
        <w:rPr>
          <w:rFonts w:hint="eastAsia"/>
        </w:rPr>
        <w:t>艾草线香进行艾</w:t>
      </w:r>
      <w:proofErr w:type="gramStart"/>
      <w:r w:rsidRPr="00027149">
        <w:rPr>
          <w:rFonts w:hint="eastAsia"/>
        </w:rPr>
        <w:t>灸</w:t>
      </w:r>
      <w:proofErr w:type="gramEnd"/>
      <w:r>
        <w:rPr>
          <w:rFonts w:hint="eastAsia"/>
        </w:rPr>
        <w:t>，该线香</w:t>
      </w:r>
      <w:proofErr w:type="gramStart"/>
      <w:r>
        <w:rPr>
          <w:rFonts w:hint="eastAsia"/>
        </w:rPr>
        <w:t>灸</w:t>
      </w:r>
      <w:proofErr w:type="gramEnd"/>
      <w:r>
        <w:rPr>
          <w:rFonts w:hint="eastAsia"/>
        </w:rPr>
        <w:t>点较小不会造成大面积光热辐射，大大减少了</w:t>
      </w:r>
      <w:r w:rsidR="001175F6">
        <w:rPr>
          <w:rFonts w:hint="eastAsia"/>
        </w:rPr>
        <w:t>对</w:t>
      </w:r>
      <w:r>
        <w:rPr>
          <w:rFonts w:hint="eastAsia"/>
        </w:rPr>
        <w:t>其它穴位和经络的影响。鉴于艾</w:t>
      </w:r>
      <w:proofErr w:type="gramStart"/>
      <w:r>
        <w:rPr>
          <w:rFonts w:hint="eastAsia"/>
        </w:rPr>
        <w:t>灸</w:t>
      </w:r>
      <w:proofErr w:type="gramEnd"/>
      <w:r>
        <w:rPr>
          <w:rFonts w:hint="eastAsia"/>
        </w:rPr>
        <w:t>条直径减小造成的热量不足问题，可通过降低施</w:t>
      </w:r>
      <w:proofErr w:type="gramStart"/>
      <w:r>
        <w:rPr>
          <w:rFonts w:hint="eastAsia"/>
        </w:rPr>
        <w:t>灸</w:t>
      </w:r>
      <w:proofErr w:type="gramEnd"/>
      <w:r>
        <w:rPr>
          <w:rFonts w:hint="eastAsia"/>
        </w:rPr>
        <w:t>高度，将艾</w:t>
      </w:r>
      <w:proofErr w:type="gramStart"/>
      <w:r>
        <w:rPr>
          <w:rFonts w:hint="eastAsia"/>
        </w:rPr>
        <w:t>灸条更加</w:t>
      </w:r>
      <w:proofErr w:type="gramEnd"/>
      <w:r>
        <w:rPr>
          <w:rFonts w:hint="eastAsia"/>
        </w:rPr>
        <w:t>贴近皮肤穴位来增加热量，最大限度保持与原艾</w:t>
      </w:r>
      <w:proofErr w:type="gramStart"/>
      <w:r>
        <w:rPr>
          <w:rFonts w:hint="eastAsia"/>
        </w:rPr>
        <w:t>灸条相同</w:t>
      </w:r>
      <w:proofErr w:type="gramEnd"/>
      <w:r>
        <w:rPr>
          <w:rFonts w:hint="eastAsia"/>
        </w:rPr>
        <w:t>的热量效果。</w:t>
      </w:r>
    </w:p>
    <w:p w:rsidR="00D564DF" w:rsidRDefault="001836AD" w:rsidP="008B1A87">
      <w:pPr>
        <w:pStyle w:val="af2"/>
        <w:ind w:firstLine="480"/>
      </w:pPr>
      <w:r>
        <w:rPr>
          <w:rFonts w:hint="eastAsia"/>
        </w:rPr>
        <w:t>图</w:t>
      </w:r>
      <w:r>
        <w:rPr>
          <w:rFonts w:hint="eastAsia"/>
        </w:rPr>
        <w:t>5.1</w:t>
      </w:r>
      <w:r>
        <w:rPr>
          <w:rFonts w:hint="eastAsia"/>
        </w:rPr>
        <w:t>所示为常用艾</w:t>
      </w:r>
      <w:proofErr w:type="gramStart"/>
      <w:r>
        <w:rPr>
          <w:rFonts w:hint="eastAsia"/>
        </w:rPr>
        <w:t>灸</w:t>
      </w:r>
      <w:proofErr w:type="gramEnd"/>
      <w:r>
        <w:rPr>
          <w:rFonts w:hint="eastAsia"/>
        </w:rPr>
        <w:t>条和艾草线香分别对手掌部</w:t>
      </w:r>
      <w:proofErr w:type="gramStart"/>
      <w:r>
        <w:rPr>
          <w:rFonts w:hint="eastAsia"/>
        </w:rPr>
        <w:t>劳</w:t>
      </w:r>
      <w:proofErr w:type="gramEnd"/>
      <w:r>
        <w:rPr>
          <w:rFonts w:hint="eastAsia"/>
        </w:rPr>
        <w:t>宫穴施</w:t>
      </w:r>
      <w:proofErr w:type="gramStart"/>
      <w:r>
        <w:rPr>
          <w:rFonts w:hint="eastAsia"/>
        </w:rPr>
        <w:t>灸</w:t>
      </w:r>
      <w:proofErr w:type="gramEnd"/>
      <w:r>
        <w:rPr>
          <w:rFonts w:hint="eastAsia"/>
        </w:rPr>
        <w:t>效果伪彩色图</w:t>
      </w:r>
      <w:r w:rsidR="00D564DF">
        <w:rPr>
          <w:rFonts w:hint="eastAsia"/>
        </w:rPr>
        <w:t>，实验所用艾</w:t>
      </w:r>
      <w:proofErr w:type="gramStart"/>
      <w:r w:rsidR="00D564DF">
        <w:rPr>
          <w:rFonts w:hint="eastAsia"/>
        </w:rPr>
        <w:t>灸</w:t>
      </w:r>
      <w:proofErr w:type="gramEnd"/>
      <w:r w:rsidR="00D564DF">
        <w:rPr>
          <w:rFonts w:hint="eastAsia"/>
        </w:rPr>
        <w:t>条规格如下：</w:t>
      </w:r>
    </w:p>
    <w:p w:rsidR="00D564DF" w:rsidRDefault="008A0510" w:rsidP="008B1A87">
      <w:pPr>
        <w:pStyle w:val="af2"/>
        <w:ind w:firstLine="480"/>
      </w:pPr>
      <w:r>
        <w:rPr>
          <w:rFonts w:hint="eastAsia"/>
        </w:rPr>
        <w:t>常规</w:t>
      </w:r>
      <w:r w:rsidR="00D564DF">
        <w:rPr>
          <w:rFonts w:hint="eastAsia"/>
        </w:rPr>
        <w:t>一年</w:t>
      </w:r>
      <w:r>
        <w:rPr>
          <w:rFonts w:hint="eastAsia"/>
        </w:rPr>
        <w:t>艾条：长度</w:t>
      </w:r>
      <m:oMath>
        <m:r>
          <m:rPr>
            <m:sty m:val="p"/>
          </m:rPr>
          <w:rPr>
            <w:rFonts w:ascii="Cambria Math" w:hAnsi="Cambria Math"/>
          </w:rPr>
          <m:t>20±1</m:t>
        </m:r>
        <m:r>
          <m:rPr>
            <m:sty m:val="p"/>
          </m:rPr>
          <w:rPr>
            <w:rFonts w:ascii="Cambria Math" w:hAnsi="Cambria Math" w:hint="eastAsia"/>
          </w:rPr>
          <m:t>cm</m:t>
        </m:r>
      </m:oMath>
      <w:r>
        <w:rPr>
          <w:rFonts w:hint="eastAsia"/>
        </w:rPr>
        <w:t>，直径</w:t>
      </w:r>
      <m:oMath>
        <m:r>
          <m:rPr>
            <m:sty m:val="p"/>
          </m:rPr>
          <w:rPr>
            <w:rFonts w:ascii="Cambria Math" w:hAnsi="Cambria Math"/>
          </w:rPr>
          <m:t>19±1</m:t>
        </m:r>
        <m:r>
          <m:rPr>
            <m:sty m:val="p"/>
          </m:rPr>
          <w:rPr>
            <w:rFonts w:ascii="Cambria Math" w:hAnsi="Cambria Math" w:hint="eastAsia"/>
          </w:rPr>
          <m:t>mm</m:t>
        </m:r>
      </m:oMath>
      <w:r>
        <w:rPr>
          <w:rFonts w:hint="eastAsia"/>
        </w:rPr>
        <w:t>，重量</w:t>
      </w:r>
      <m:oMath>
        <m:r>
          <m:rPr>
            <m:sty m:val="p"/>
          </m:rPr>
          <w:rPr>
            <w:rFonts w:ascii="Cambria Math" w:hAnsi="Cambria Math"/>
          </w:rPr>
          <m:t>23±1</m:t>
        </m:r>
        <m:r>
          <m:rPr>
            <m:sty m:val="p"/>
          </m:rPr>
          <w:rPr>
            <w:rFonts w:ascii="Cambria Math" w:hAnsi="Cambria Math" w:hint="eastAsia"/>
          </w:rPr>
          <m:t>g</m:t>
        </m:r>
      </m:oMath>
      <w:r>
        <w:rPr>
          <w:rFonts w:hint="eastAsia"/>
        </w:rPr>
        <w:t>，南阳绿莹艾草生物制品有限公司；</w:t>
      </w:r>
    </w:p>
    <w:p w:rsidR="00D564DF" w:rsidRDefault="008A0510" w:rsidP="008B1A87">
      <w:pPr>
        <w:pStyle w:val="af2"/>
        <w:ind w:firstLine="480"/>
      </w:pPr>
      <w:r>
        <w:rPr>
          <w:rFonts w:hint="eastAsia"/>
        </w:rPr>
        <w:t>艾草线香：长度</w:t>
      </w:r>
      <m:oMath>
        <m:r>
          <m:rPr>
            <m:sty m:val="p"/>
          </m:rPr>
          <w:rPr>
            <w:rFonts w:ascii="Cambria Math" w:hAnsi="Cambria Math"/>
          </w:rPr>
          <m:t>21±1</m:t>
        </m:r>
        <m:r>
          <m:rPr>
            <m:sty m:val="p"/>
          </m:rPr>
          <w:rPr>
            <w:rFonts w:ascii="Cambria Math" w:hAnsi="Cambria Math" w:hint="eastAsia"/>
          </w:rPr>
          <m:t>cm</m:t>
        </m:r>
      </m:oMath>
      <w:r>
        <w:rPr>
          <w:rFonts w:hint="eastAsia"/>
        </w:rPr>
        <w:t>，直径</w:t>
      </w:r>
      <m:oMath>
        <m:r>
          <m:rPr>
            <m:sty m:val="p"/>
          </m:rPr>
          <w:rPr>
            <w:rFonts w:ascii="Cambria Math" w:hAnsi="Cambria Math"/>
          </w:rPr>
          <m:t>1.8±0.2</m:t>
        </m:r>
        <m:r>
          <m:rPr>
            <m:sty m:val="p"/>
          </m:rPr>
          <w:rPr>
            <w:rFonts w:ascii="Cambria Math" w:hAnsi="Cambria Math" w:hint="eastAsia"/>
          </w:rPr>
          <m:t>mm</m:t>
        </m:r>
      </m:oMath>
      <w:r>
        <w:rPr>
          <w:rFonts w:hint="eastAsia"/>
        </w:rPr>
        <w:t>，重量</w:t>
      </w:r>
      <m:oMath>
        <m:r>
          <m:rPr>
            <m:sty m:val="p"/>
          </m:rPr>
          <w:rPr>
            <w:rFonts w:ascii="Cambria Math" w:hAnsi="Cambria Math"/>
          </w:rPr>
          <m:t>1</m:t>
        </m:r>
        <m:r>
          <m:rPr>
            <m:sty m:val="p"/>
          </m:rPr>
          <w:rPr>
            <w:rFonts w:ascii="Cambria Math" w:hAnsi="Cambria Math" w:hint="eastAsia"/>
          </w:rPr>
          <m:t>g</m:t>
        </m:r>
        <m:r>
          <m:rPr>
            <m:sty m:val="p"/>
          </m:rPr>
          <w:rPr>
            <w:rFonts w:ascii="Cambria Math" w:hAnsi="Cambria Math"/>
          </w:rPr>
          <m:t>±0.1</m:t>
        </m:r>
        <m:r>
          <m:rPr>
            <m:sty m:val="p"/>
          </m:rPr>
          <w:rPr>
            <w:rFonts w:ascii="Cambria Math" w:hAnsi="Cambria Math" w:hint="eastAsia"/>
          </w:rPr>
          <m:t>g</m:t>
        </m:r>
      </m:oMath>
      <w:r>
        <w:rPr>
          <w:rFonts w:hint="eastAsia"/>
        </w:rPr>
        <w:t>，</w:t>
      </w:r>
      <w:r w:rsidR="00D564DF">
        <w:rPr>
          <w:rFonts w:hint="eastAsia"/>
        </w:rPr>
        <w:t>厦门益神香工艺制品</w:t>
      </w:r>
      <w:r>
        <w:rPr>
          <w:rFonts w:hint="eastAsia"/>
        </w:rPr>
        <w:t>有限公司。</w:t>
      </w:r>
    </w:p>
    <w:p w:rsidR="0063002D" w:rsidRDefault="008A0510" w:rsidP="008B1A87">
      <w:pPr>
        <w:pStyle w:val="af2"/>
        <w:ind w:firstLine="480"/>
      </w:pPr>
      <w:r>
        <w:rPr>
          <w:rFonts w:hint="eastAsia"/>
        </w:rPr>
        <w:t>图</w:t>
      </w:r>
      <w:r>
        <w:rPr>
          <w:rFonts w:hint="eastAsia"/>
        </w:rPr>
        <w:t>5.1(</w:t>
      </w:r>
      <w:r>
        <w:t>a</w:t>
      </w:r>
      <w:r>
        <w:rPr>
          <w:rFonts w:hint="eastAsia"/>
        </w:rPr>
        <w:t>)</w:t>
      </w:r>
      <w:r>
        <w:rPr>
          <w:rFonts w:hint="eastAsia"/>
        </w:rPr>
        <w:t>中手掌大面积收到热量辐射呈现红色，而图</w:t>
      </w:r>
      <w:r>
        <w:rPr>
          <w:rFonts w:hint="eastAsia"/>
        </w:rPr>
        <w:t>5.1(</w:t>
      </w:r>
      <w:r>
        <w:t>b</w:t>
      </w:r>
      <w:r>
        <w:rPr>
          <w:rFonts w:hint="eastAsia"/>
        </w:rPr>
        <w:t>)</w:t>
      </w:r>
      <w:r>
        <w:rPr>
          <w:rFonts w:hint="eastAsia"/>
        </w:rPr>
        <w:t>中只要在目标穴位附近出现红色，说明使用艾草线香能够有效减少热量干扰。</w:t>
      </w:r>
    </w:p>
    <w:p w:rsidR="001836AD" w:rsidRDefault="001836AD" w:rsidP="008240B7">
      <w:pPr>
        <w:pStyle w:val="af2"/>
        <w:spacing w:line="240" w:lineRule="auto"/>
        <w:ind w:firstLineChars="0" w:firstLine="0"/>
        <w:jc w:val="center"/>
      </w:pPr>
      <w:r>
        <w:rPr>
          <w:rFonts w:hint="eastAsia"/>
          <w:noProof/>
        </w:rPr>
        <w:lastRenderedPageBreak/>
        <w:drawing>
          <wp:inline distT="0" distB="0" distL="0" distR="0">
            <wp:extent cx="5088467" cy="2157667"/>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不同艾灸条对比.png"/>
                    <pic:cNvPicPr/>
                  </pic:nvPicPr>
                  <pic:blipFill>
                    <a:blip r:embed="rId4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094888" cy="2160390"/>
                    </a:xfrm>
                    <a:prstGeom prst="rect">
                      <a:avLst/>
                    </a:prstGeom>
                  </pic:spPr>
                </pic:pic>
              </a:graphicData>
            </a:graphic>
          </wp:inline>
        </w:drawing>
      </w:r>
    </w:p>
    <w:p w:rsidR="001836AD" w:rsidRDefault="001836AD" w:rsidP="008240B7">
      <w:pPr>
        <w:pStyle w:val="af2"/>
        <w:ind w:firstLineChars="0" w:firstLine="0"/>
        <w:jc w:val="center"/>
      </w:pPr>
      <w:r>
        <w:rPr>
          <w:rFonts w:hint="eastAsia"/>
        </w:rPr>
        <w:t>图</w:t>
      </w:r>
      <w:r>
        <w:rPr>
          <w:rFonts w:hint="eastAsia"/>
        </w:rPr>
        <w:t xml:space="preserve">5.1 </w:t>
      </w:r>
      <w:r>
        <w:rPr>
          <w:rFonts w:hint="eastAsia"/>
        </w:rPr>
        <w:t>不同直径艾</w:t>
      </w:r>
      <w:proofErr w:type="gramStart"/>
      <w:r>
        <w:rPr>
          <w:rFonts w:hint="eastAsia"/>
        </w:rPr>
        <w:t>灸</w:t>
      </w:r>
      <w:proofErr w:type="gramEnd"/>
      <w:r>
        <w:rPr>
          <w:rFonts w:hint="eastAsia"/>
        </w:rPr>
        <w:t>条施</w:t>
      </w:r>
      <w:proofErr w:type="gramStart"/>
      <w:r>
        <w:rPr>
          <w:rFonts w:hint="eastAsia"/>
        </w:rPr>
        <w:t>灸</w:t>
      </w:r>
      <w:proofErr w:type="gramEnd"/>
      <w:r>
        <w:rPr>
          <w:rFonts w:hint="eastAsia"/>
        </w:rPr>
        <w:t>效果</w:t>
      </w:r>
    </w:p>
    <w:p w:rsidR="001836AD" w:rsidRPr="00786CAC" w:rsidRDefault="001836AD" w:rsidP="008240B7">
      <w:pPr>
        <w:pStyle w:val="af2"/>
        <w:ind w:firstLineChars="0" w:firstLine="0"/>
        <w:jc w:val="center"/>
      </w:pPr>
      <w:r>
        <w:rPr>
          <w:rFonts w:hint="eastAsia"/>
        </w:rPr>
        <w:t>Fig</w:t>
      </w:r>
      <w:r>
        <w:t>. 5.1</w:t>
      </w:r>
    </w:p>
    <w:p w:rsidR="008866B0" w:rsidRPr="00027149" w:rsidRDefault="008866B0" w:rsidP="000E05FB">
      <w:pPr>
        <w:pStyle w:val="af"/>
        <w:spacing w:before="156"/>
      </w:pPr>
      <w:bookmarkStart w:id="129" w:name="_Toc492044866"/>
      <w:r>
        <w:t>5</w:t>
      </w:r>
      <w:r w:rsidRPr="00027149">
        <w:rPr>
          <w:rFonts w:hint="eastAsia"/>
        </w:rPr>
        <w:t>.</w:t>
      </w:r>
      <w:r>
        <w:t>1</w:t>
      </w:r>
      <w:r w:rsidR="00F269DF">
        <w:rPr>
          <w:rFonts w:hint="eastAsia"/>
        </w:rPr>
        <w:t>.</w:t>
      </w:r>
      <w:r w:rsidR="00F269DF">
        <w:t>2</w:t>
      </w:r>
      <w:r w:rsidR="00521DD6">
        <w:rPr>
          <w:rFonts w:hint="eastAsia"/>
        </w:rPr>
        <w:t>实验环境</w:t>
      </w:r>
      <w:bookmarkEnd w:id="129"/>
    </w:p>
    <w:p w:rsidR="00027149" w:rsidRDefault="00027149" w:rsidP="008B1A87">
      <w:pPr>
        <w:pStyle w:val="af2"/>
        <w:ind w:firstLine="480"/>
      </w:pPr>
      <w:r w:rsidRPr="00027149">
        <w:rPr>
          <w:rFonts w:hint="eastAsia"/>
        </w:rPr>
        <w:t>实验环境保持实验室温度</w:t>
      </w:r>
      <w:r w:rsidRPr="00027149">
        <w:rPr>
          <w:rFonts w:hint="eastAsia"/>
        </w:rPr>
        <w:t>24.0</w:t>
      </w:r>
      <w:r w:rsidRPr="00027149">
        <w:rPr>
          <w:rFonts w:hint="eastAsia"/>
        </w:rPr>
        <w:t>～</w:t>
      </w:r>
      <w:r w:rsidRPr="00027149">
        <w:rPr>
          <w:rFonts w:hint="eastAsia"/>
        </w:rPr>
        <w:t>27.0</w:t>
      </w:r>
      <w:r w:rsidRPr="00027149">
        <w:rPr>
          <w:rFonts w:hint="eastAsia"/>
        </w:rPr>
        <w:t>℃，</w:t>
      </w:r>
      <w:r w:rsidR="00521DD6">
        <w:rPr>
          <w:rFonts w:hint="eastAsia"/>
        </w:rPr>
        <w:t>相对湿度</w:t>
      </w:r>
      <w:r w:rsidR="00521DD6">
        <w:rPr>
          <w:rFonts w:hint="eastAsia"/>
        </w:rPr>
        <w:t>30%</w:t>
      </w:r>
      <w:r w:rsidR="00521DD6" w:rsidRPr="00027149">
        <w:rPr>
          <w:rFonts w:hint="eastAsia"/>
        </w:rPr>
        <w:t>～</w:t>
      </w:r>
      <w:r w:rsidR="00521DD6">
        <w:rPr>
          <w:rFonts w:hint="eastAsia"/>
        </w:rPr>
        <w:t>50%</w:t>
      </w:r>
      <w:r w:rsidR="00521DD6">
        <w:rPr>
          <w:rFonts w:hint="eastAsia"/>
        </w:rPr>
        <w:t>，室内无阳光直射且空气无</w:t>
      </w:r>
      <w:r w:rsidRPr="00027149">
        <w:rPr>
          <w:rFonts w:hint="eastAsia"/>
        </w:rPr>
        <w:t>明显对流</w:t>
      </w:r>
      <w:r w:rsidR="00521DD6">
        <w:rPr>
          <w:rFonts w:hint="eastAsia"/>
        </w:rPr>
        <w:t>，无噪声和电磁辐射干扰</w:t>
      </w:r>
      <w:r w:rsidRPr="00027149">
        <w:rPr>
          <w:rFonts w:hint="eastAsia"/>
        </w:rPr>
        <w:t>。</w:t>
      </w:r>
      <w:r w:rsidR="00521DD6">
        <w:rPr>
          <w:rFonts w:hint="eastAsia"/>
        </w:rPr>
        <w:t>此外，实验室门窗关闭，实验台使用不透光帘布遮蔽且实验过程中无其它光源影响。</w:t>
      </w:r>
    </w:p>
    <w:p w:rsidR="00521DD6" w:rsidRPr="00027149" w:rsidRDefault="00521DD6" w:rsidP="000E05FB">
      <w:pPr>
        <w:pStyle w:val="af"/>
        <w:spacing w:before="156"/>
      </w:pPr>
      <w:bookmarkStart w:id="130" w:name="_Toc492044867"/>
      <w:r>
        <w:t>5</w:t>
      </w:r>
      <w:r w:rsidRPr="00027149">
        <w:rPr>
          <w:rFonts w:hint="eastAsia"/>
        </w:rPr>
        <w:t>.</w:t>
      </w:r>
      <w:r>
        <w:t>1</w:t>
      </w:r>
      <w:r>
        <w:rPr>
          <w:rFonts w:hint="eastAsia"/>
        </w:rPr>
        <w:t>.</w:t>
      </w:r>
      <w:r>
        <w:t>3</w:t>
      </w:r>
      <w:r>
        <w:rPr>
          <w:rFonts w:hint="eastAsia"/>
        </w:rPr>
        <w:t>实验</w:t>
      </w:r>
      <w:r w:rsidRPr="00027149">
        <w:rPr>
          <w:rFonts w:hint="eastAsia"/>
        </w:rPr>
        <w:t>对象</w:t>
      </w:r>
      <w:bookmarkEnd w:id="130"/>
    </w:p>
    <w:p w:rsidR="005A5D64" w:rsidRDefault="00027149" w:rsidP="008B1A87">
      <w:pPr>
        <w:pStyle w:val="af2"/>
        <w:ind w:firstLine="480"/>
      </w:pPr>
      <w:r w:rsidRPr="00027149">
        <w:rPr>
          <w:rFonts w:hint="eastAsia"/>
        </w:rPr>
        <w:t>实验对象为</w:t>
      </w:r>
      <w:r w:rsidRPr="00027149">
        <w:rPr>
          <w:rFonts w:hint="eastAsia"/>
        </w:rPr>
        <w:t>10</w:t>
      </w:r>
      <w:r w:rsidRPr="00027149">
        <w:t>例健康成年志愿者，年龄</w:t>
      </w:r>
      <w:r w:rsidRPr="00027149">
        <w:t>2</w:t>
      </w:r>
      <w:r w:rsidR="005A5D64">
        <w:t>2</w:t>
      </w:r>
      <w:r w:rsidR="005A5D64" w:rsidRPr="00027149">
        <w:rPr>
          <w:rFonts w:hint="eastAsia"/>
        </w:rPr>
        <w:t>～</w:t>
      </w:r>
      <w:r w:rsidR="005A5D64">
        <w:rPr>
          <w:rFonts w:hint="eastAsia"/>
        </w:rPr>
        <w:t>5</w:t>
      </w:r>
      <w:r w:rsidRPr="00027149">
        <w:t>5</w:t>
      </w:r>
      <w:r w:rsidRPr="00027149">
        <w:t>岁</w:t>
      </w:r>
      <w:r w:rsidR="005A5D64">
        <w:rPr>
          <w:rFonts w:hint="eastAsia"/>
        </w:rPr>
        <w:t>，其中男性</w:t>
      </w:r>
      <w:r w:rsidR="005A5D64">
        <w:rPr>
          <w:rFonts w:hint="eastAsia"/>
        </w:rPr>
        <w:t>6</w:t>
      </w:r>
      <w:r w:rsidR="005A5D64">
        <w:rPr>
          <w:rFonts w:hint="eastAsia"/>
        </w:rPr>
        <w:t>例，女性</w:t>
      </w:r>
      <w:r w:rsidR="005A5D64">
        <w:rPr>
          <w:rFonts w:hint="eastAsia"/>
        </w:rPr>
        <w:t>4</w:t>
      </w:r>
      <w:r w:rsidR="005A5D64">
        <w:rPr>
          <w:rFonts w:hint="eastAsia"/>
        </w:rPr>
        <w:t>例。</w:t>
      </w:r>
      <w:r w:rsidR="005A5D64">
        <w:rPr>
          <w:rFonts w:hint="eastAsia"/>
        </w:rPr>
        <w:t>10</w:t>
      </w:r>
      <w:r w:rsidR="005A5D64">
        <w:rPr>
          <w:rFonts w:hint="eastAsia"/>
        </w:rPr>
        <w:t>例志愿者经系统询问和体检，确认无精神疾患，无重大疾病及感冒发热症状出现，意识清醒，生命体征稳定，无皮肤疾患。受试前，</w:t>
      </w:r>
      <w:r w:rsidR="005A5D64">
        <w:t>全部志愿者均</w:t>
      </w:r>
      <w:r w:rsidRPr="00027149">
        <w:t>知情</w:t>
      </w:r>
      <w:r w:rsidR="005A5D64">
        <w:rPr>
          <w:rFonts w:hint="eastAsia"/>
        </w:rPr>
        <w:t>实验过程及内容，征得其</w:t>
      </w:r>
      <w:r w:rsidR="005A5D64">
        <w:t>同意</w:t>
      </w:r>
      <w:r w:rsidR="005A5D64">
        <w:rPr>
          <w:rFonts w:hint="eastAsia"/>
        </w:rPr>
        <w:t>后</w:t>
      </w:r>
      <w:r w:rsidRPr="00027149">
        <w:t>进行本实验</w:t>
      </w:r>
      <w:r w:rsidR="005A5D64">
        <w:rPr>
          <w:rFonts w:hint="eastAsia"/>
        </w:rPr>
        <w:t>，所有</w:t>
      </w:r>
      <w:r w:rsidR="005A5D64">
        <w:rPr>
          <w:rFonts w:hint="eastAsia"/>
        </w:rPr>
        <w:t>10</w:t>
      </w:r>
      <w:r w:rsidR="005A5D64">
        <w:rPr>
          <w:rFonts w:hint="eastAsia"/>
        </w:rPr>
        <w:t>例志愿者均为自愿参与实验</w:t>
      </w:r>
      <w:r w:rsidRPr="00027149">
        <w:t>。</w:t>
      </w:r>
      <w:r w:rsidR="005A5D64">
        <w:rPr>
          <w:rFonts w:hint="eastAsia"/>
        </w:rPr>
        <w:t>所有实验的艾</w:t>
      </w:r>
      <w:proofErr w:type="gramStart"/>
      <w:r w:rsidR="005A5D64">
        <w:rPr>
          <w:rFonts w:hint="eastAsia"/>
        </w:rPr>
        <w:t>灸</w:t>
      </w:r>
      <w:proofErr w:type="gramEnd"/>
      <w:r w:rsidR="005A5D64">
        <w:rPr>
          <w:rFonts w:hint="eastAsia"/>
        </w:rPr>
        <w:t>操作由外聘专业中医医师严格按照国家规定和国际公认原则进行。</w:t>
      </w:r>
    </w:p>
    <w:p w:rsidR="009D11F8" w:rsidRDefault="009D11F8" w:rsidP="000E05FB">
      <w:pPr>
        <w:pStyle w:val="af"/>
        <w:spacing w:before="156"/>
      </w:pPr>
      <w:bookmarkStart w:id="131" w:name="_Toc492044868"/>
      <w:r>
        <w:t>5</w:t>
      </w:r>
      <w:r w:rsidRPr="00027149">
        <w:rPr>
          <w:rFonts w:hint="eastAsia"/>
        </w:rPr>
        <w:t>.</w:t>
      </w:r>
      <w:r>
        <w:t>1</w:t>
      </w:r>
      <w:r>
        <w:rPr>
          <w:rFonts w:hint="eastAsia"/>
        </w:rPr>
        <w:t>.</w:t>
      </w:r>
      <w:r>
        <w:t>4</w:t>
      </w:r>
      <w:r>
        <w:rPr>
          <w:rFonts w:hint="eastAsia"/>
        </w:rPr>
        <w:t>实验穴位</w:t>
      </w:r>
      <w:bookmarkEnd w:id="131"/>
      <w:r>
        <w:tab/>
      </w:r>
    </w:p>
    <w:p w:rsidR="00E17251" w:rsidRDefault="00E17251" w:rsidP="008B1A87">
      <w:pPr>
        <w:pStyle w:val="af2"/>
        <w:ind w:firstLine="480"/>
      </w:pPr>
      <w:r>
        <w:rPr>
          <w:rFonts w:hint="eastAsia"/>
        </w:rPr>
        <w:t>施</w:t>
      </w:r>
      <w:proofErr w:type="gramStart"/>
      <w:r>
        <w:rPr>
          <w:rFonts w:hint="eastAsia"/>
        </w:rPr>
        <w:t>灸</w:t>
      </w:r>
      <w:proofErr w:type="gramEnd"/>
      <w:r w:rsidR="009D11F8">
        <w:t>穴位</w:t>
      </w:r>
      <w:proofErr w:type="gramStart"/>
      <w:r>
        <w:rPr>
          <w:rFonts w:hint="eastAsia"/>
        </w:rPr>
        <w:t>一</w:t>
      </w:r>
      <w:proofErr w:type="gramEnd"/>
      <w:r>
        <w:rPr>
          <w:rFonts w:hint="eastAsia"/>
        </w:rPr>
        <w:t>：</w:t>
      </w:r>
      <w:r w:rsidR="00DE0D85">
        <w:rPr>
          <w:rFonts w:hint="eastAsia"/>
        </w:rPr>
        <w:t>外</w:t>
      </w:r>
      <w:r w:rsidR="009D11F8">
        <w:t>关穴</w:t>
      </w:r>
      <w:r>
        <w:rPr>
          <w:rFonts w:hint="eastAsia"/>
        </w:rPr>
        <w:t>。对应的检测穴位：液门穴、合谷穴和非穴位点，</w:t>
      </w:r>
      <w:r w:rsidR="00027149" w:rsidRPr="00027149">
        <w:t>如图</w:t>
      </w:r>
      <w:r>
        <w:rPr>
          <w:rFonts w:hint="eastAsia"/>
        </w:rPr>
        <w:t>5.2</w:t>
      </w:r>
      <w:r w:rsidR="00027149" w:rsidRPr="00027149">
        <w:rPr>
          <w:rFonts w:hint="eastAsia"/>
        </w:rPr>
        <w:t>所示</w:t>
      </w:r>
      <w:r>
        <w:rPr>
          <w:rFonts w:hint="eastAsia"/>
        </w:rPr>
        <w:t>（</w:t>
      </w:r>
      <w:r>
        <w:rPr>
          <w:rFonts w:hint="eastAsia"/>
        </w:rPr>
        <w:t>A</w:t>
      </w:r>
      <w:r>
        <w:rPr>
          <w:rFonts w:hint="eastAsia"/>
        </w:rPr>
        <w:t>为液门穴，</w:t>
      </w:r>
      <w:r>
        <w:rPr>
          <w:rFonts w:hint="eastAsia"/>
        </w:rPr>
        <w:t>B</w:t>
      </w:r>
      <w:r>
        <w:rPr>
          <w:rFonts w:hint="eastAsia"/>
        </w:rPr>
        <w:t>为合谷穴，</w:t>
      </w:r>
      <w:r>
        <w:rPr>
          <w:rFonts w:hint="eastAsia"/>
        </w:rPr>
        <w:t>C</w:t>
      </w:r>
      <w:r>
        <w:rPr>
          <w:rFonts w:hint="eastAsia"/>
        </w:rPr>
        <w:t>为非穴位点）</w:t>
      </w:r>
      <w:r w:rsidR="009D11F8">
        <w:rPr>
          <w:rFonts w:hint="eastAsia"/>
        </w:rPr>
        <w:t>。</w:t>
      </w:r>
    </w:p>
    <w:p w:rsidR="00DE0D85" w:rsidRDefault="00E17251" w:rsidP="008B1A87">
      <w:pPr>
        <w:pStyle w:val="af2"/>
        <w:ind w:firstLine="480"/>
      </w:pPr>
      <w:r>
        <w:rPr>
          <w:rFonts w:hint="eastAsia"/>
        </w:rPr>
        <w:t>施</w:t>
      </w:r>
      <w:proofErr w:type="gramStart"/>
      <w:r>
        <w:rPr>
          <w:rFonts w:hint="eastAsia"/>
        </w:rPr>
        <w:t>灸</w:t>
      </w:r>
      <w:proofErr w:type="gramEnd"/>
      <w:r>
        <w:rPr>
          <w:rFonts w:hint="eastAsia"/>
        </w:rPr>
        <w:t>穴位二：</w:t>
      </w:r>
      <w:r w:rsidR="00DE0D85">
        <w:rPr>
          <w:rFonts w:hint="eastAsia"/>
        </w:rPr>
        <w:t>内关穴。对应的检测穴位：</w:t>
      </w:r>
      <w:proofErr w:type="gramStart"/>
      <w:r w:rsidR="00DE0D85">
        <w:rPr>
          <w:rFonts w:hint="eastAsia"/>
        </w:rPr>
        <w:t>劳</w:t>
      </w:r>
      <w:proofErr w:type="gramEnd"/>
      <w:r w:rsidR="00DE0D85">
        <w:rPr>
          <w:rFonts w:hint="eastAsia"/>
        </w:rPr>
        <w:t>宫穴、少府穴和非穴位点，</w:t>
      </w:r>
      <w:r w:rsidR="00DE0D85" w:rsidRPr="00027149">
        <w:t>如图</w:t>
      </w:r>
      <w:r w:rsidR="00DE0D85">
        <w:rPr>
          <w:rFonts w:hint="eastAsia"/>
        </w:rPr>
        <w:t>5.2</w:t>
      </w:r>
      <w:r w:rsidR="00DE0D85" w:rsidRPr="00027149">
        <w:rPr>
          <w:rFonts w:hint="eastAsia"/>
        </w:rPr>
        <w:t>所示</w:t>
      </w:r>
      <w:r w:rsidR="00DE0D85">
        <w:rPr>
          <w:rFonts w:hint="eastAsia"/>
        </w:rPr>
        <w:t>（</w:t>
      </w:r>
      <w:r w:rsidR="00DE0D85">
        <w:t>D</w:t>
      </w:r>
      <w:r w:rsidR="00DE0D85">
        <w:rPr>
          <w:rFonts w:hint="eastAsia"/>
        </w:rPr>
        <w:t>为</w:t>
      </w:r>
      <w:proofErr w:type="gramStart"/>
      <w:r w:rsidR="00DE0D85">
        <w:rPr>
          <w:rFonts w:hint="eastAsia"/>
        </w:rPr>
        <w:t>劳</w:t>
      </w:r>
      <w:proofErr w:type="gramEnd"/>
      <w:r w:rsidR="00DE0D85">
        <w:rPr>
          <w:rFonts w:hint="eastAsia"/>
        </w:rPr>
        <w:t>宫穴，</w:t>
      </w:r>
      <w:r w:rsidR="00DE0D85">
        <w:t>E</w:t>
      </w:r>
      <w:r w:rsidR="00DE0D85">
        <w:rPr>
          <w:rFonts w:hint="eastAsia"/>
        </w:rPr>
        <w:t>为少府穴，</w:t>
      </w:r>
      <w:r w:rsidR="00DE0D85">
        <w:t>F</w:t>
      </w:r>
      <w:r w:rsidR="00DE0D85">
        <w:rPr>
          <w:rFonts w:hint="eastAsia"/>
        </w:rPr>
        <w:t>为非穴位点）。</w:t>
      </w:r>
    </w:p>
    <w:p w:rsidR="00B64343" w:rsidRPr="00B64343" w:rsidRDefault="00B64343" w:rsidP="008B1A87">
      <w:pPr>
        <w:pStyle w:val="af2"/>
        <w:ind w:firstLine="480"/>
      </w:pPr>
      <w:r>
        <w:rPr>
          <w:rFonts w:hint="eastAsia"/>
        </w:rPr>
        <w:t>外关穴为人体手少阳三焦经上的重要穴位，外观</w:t>
      </w:r>
      <w:proofErr w:type="gramStart"/>
      <w:r>
        <w:rPr>
          <w:rFonts w:hint="eastAsia"/>
        </w:rPr>
        <w:t>之外字</w:t>
      </w:r>
      <w:proofErr w:type="gramEnd"/>
      <w:r>
        <w:rPr>
          <w:rFonts w:hint="eastAsia"/>
        </w:rPr>
        <w:t>即外部的意思，其位置位于人体手前臂外侧，手腕横皱纹</w:t>
      </w:r>
      <w:proofErr w:type="gramStart"/>
      <w:r>
        <w:rPr>
          <w:rFonts w:hint="eastAsia"/>
        </w:rPr>
        <w:t>上移三指</w:t>
      </w:r>
      <w:proofErr w:type="gramEnd"/>
      <w:r>
        <w:rPr>
          <w:rFonts w:hint="eastAsia"/>
        </w:rPr>
        <w:t>宽处。外关穴主治目</w:t>
      </w:r>
      <w:proofErr w:type="gramStart"/>
      <w:r>
        <w:rPr>
          <w:rFonts w:hint="eastAsia"/>
        </w:rPr>
        <w:t>赤</w:t>
      </w:r>
      <w:proofErr w:type="gramEnd"/>
      <w:r>
        <w:rPr>
          <w:rFonts w:hint="eastAsia"/>
        </w:rPr>
        <w:t>肿痛、耳鸣、热病、偏头痛等疾病，其主要功能为联络气血，补阳益气。内关穴为手</w:t>
      </w:r>
      <w:proofErr w:type="gramStart"/>
      <w:r>
        <w:rPr>
          <w:rFonts w:hint="eastAsia"/>
        </w:rPr>
        <w:t>厥</w:t>
      </w:r>
      <w:proofErr w:type="gramEnd"/>
      <w:r>
        <w:rPr>
          <w:rFonts w:hint="eastAsia"/>
        </w:rPr>
        <w:t>阴心包经上的常用</w:t>
      </w:r>
      <w:proofErr w:type="gramStart"/>
      <w:r>
        <w:rPr>
          <w:rFonts w:hint="eastAsia"/>
        </w:rPr>
        <w:t>腧</w:t>
      </w:r>
      <w:proofErr w:type="gramEnd"/>
      <w:r>
        <w:rPr>
          <w:rFonts w:hint="eastAsia"/>
        </w:rPr>
        <w:t>穴，与外</w:t>
      </w:r>
      <w:proofErr w:type="gramStart"/>
      <w:r>
        <w:rPr>
          <w:rFonts w:hint="eastAsia"/>
        </w:rPr>
        <w:t>关穴隔手臂</w:t>
      </w:r>
      <w:proofErr w:type="gramEnd"/>
      <w:r>
        <w:rPr>
          <w:rFonts w:hint="eastAsia"/>
        </w:rPr>
        <w:t>相对，位于手前臂内侧，腕横纹</w:t>
      </w:r>
      <w:proofErr w:type="gramStart"/>
      <w:r>
        <w:rPr>
          <w:rFonts w:hint="eastAsia"/>
        </w:rPr>
        <w:t>上移三指</w:t>
      </w:r>
      <w:proofErr w:type="gramEnd"/>
      <w:r>
        <w:rPr>
          <w:rFonts w:hint="eastAsia"/>
        </w:rPr>
        <w:t>宽，掌长肌腱与桡侧腕屈肌</w:t>
      </w:r>
      <w:proofErr w:type="gramStart"/>
      <w:r>
        <w:rPr>
          <w:rFonts w:hint="eastAsia"/>
        </w:rPr>
        <w:t>腱</w:t>
      </w:r>
      <w:proofErr w:type="gramEnd"/>
      <w:r>
        <w:rPr>
          <w:rFonts w:hint="eastAsia"/>
        </w:rPr>
        <w:t>之间。内关</w:t>
      </w:r>
      <w:proofErr w:type="gramStart"/>
      <w:r>
        <w:rPr>
          <w:rFonts w:hint="eastAsia"/>
        </w:rPr>
        <w:t>穴现代</w:t>
      </w:r>
      <w:proofErr w:type="gramEnd"/>
      <w:r>
        <w:rPr>
          <w:rFonts w:hint="eastAsia"/>
        </w:rPr>
        <w:t>主治心绞痛、心肌炎、心律不齐等疾病。</w:t>
      </w:r>
    </w:p>
    <w:p w:rsidR="00E17251" w:rsidRPr="00B64343" w:rsidRDefault="0001754C" w:rsidP="008B1A87">
      <w:pPr>
        <w:pStyle w:val="af2"/>
        <w:ind w:firstLine="480"/>
      </w:pPr>
      <w:r>
        <w:rPr>
          <w:rFonts w:hint="eastAsia"/>
        </w:rPr>
        <w:t>选穴原因：为避免实验中受试者长时间姿势保持导致肌肉紧张而产生剧烈震</w:t>
      </w:r>
      <w:r>
        <w:rPr>
          <w:rFonts w:hint="eastAsia"/>
        </w:rPr>
        <w:lastRenderedPageBreak/>
        <w:t>动，在选择穴位位置时考虑了易于保持姿势和易于施</w:t>
      </w:r>
      <w:proofErr w:type="gramStart"/>
      <w:r>
        <w:rPr>
          <w:rFonts w:hint="eastAsia"/>
        </w:rPr>
        <w:t>灸</w:t>
      </w:r>
      <w:proofErr w:type="gramEnd"/>
      <w:r>
        <w:rPr>
          <w:rFonts w:hint="eastAsia"/>
        </w:rPr>
        <w:t>的手前臂</w:t>
      </w:r>
      <w:r w:rsidR="00052F74">
        <w:rPr>
          <w:rFonts w:hint="eastAsia"/>
        </w:rPr>
        <w:t>；内关穴和外关穴在是日常理疗中较为常用，其穴位位置</w:t>
      </w:r>
      <w:proofErr w:type="gramStart"/>
      <w:r w:rsidR="00052F74">
        <w:rPr>
          <w:rFonts w:hint="eastAsia"/>
        </w:rPr>
        <w:t>易确定</w:t>
      </w:r>
      <w:proofErr w:type="gramEnd"/>
      <w:r w:rsidR="00052F74">
        <w:rPr>
          <w:rFonts w:hint="eastAsia"/>
        </w:rPr>
        <w:t>且定位较准确；</w:t>
      </w:r>
      <w:r>
        <w:rPr>
          <w:rFonts w:hint="eastAsia"/>
        </w:rPr>
        <w:t>内关穴和外关穴深度较浅且均可</w:t>
      </w:r>
      <w:proofErr w:type="gramStart"/>
      <w:r>
        <w:rPr>
          <w:rFonts w:hint="eastAsia"/>
        </w:rPr>
        <w:t>灸</w:t>
      </w:r>
      <w:proofErr w:type="gramEnd"/>
      <w:r w:rsidR="0023658C">
        <w:rPr>
          <w:rFonts w:hint="eastAsia"/>
        </w:rPr>
        <w:t>。</w:t>
      </w:r>
      <w:r w:rsidR="00052F74">
        <w:rPr>
          <w:rFonts w:hint="eastAsia"/>
        </w:rPr>
        <w:t>检测穴位</w:t>
      </w:r>
      <w:r w:rsidR="00052F74">
        <w:rPr>
          <w:rFonts w:hint="eastAsia"/>
        </w:rPr>
        <w:t>A</w:t>
      </w:r>
      <w:r w:rsidR="00052F74">
        <w:rPr>
          <w:rFonts w:hint="eastAsia"/>
        </w:rPr>
        <w:t>液门穴与施</w:t>
      </w:r>
      <w:proofErr w:type="gramStart"/>
      <w:r w:rsidR="00052F74">
        <w:rPr>
          <w:rFonts w:hint="eastAsia"/>
        </w:rPr>
        <w:t>灸</w:t>
      </w:r>
      <w:proofErr w:type="gramEnd"/>
      <w:r w:rsidR="00052F74">
        <w:rPr>
          <w:rFonts w:hint="eastAsia"/>
        </w:rPr>
        <w:t>穴位外关穴同属手少阳三焦经，位于同一条经络之上，穴位</w:t>
      </w:r>
      <w:r w:rsidR="00052F74">
        <w:rPr>
          <w:rFonts w:hint="eastAsia"/>
        </w:rPr>
        <w:t>B</w:t>
      </w:r>
      <w:r w:rsidR="00B64343">
        <w:rPr>
          <w:rFonts w:hint="eastAsia"/>
        </w:rPr>
        <w:t>合谷</w:t>
      </w:r>
      <w:proofErr w:type="gramStart"/>
      <w:r w:rsidR="00B64343">
        <w:rPr>
          <w:rFonts w:hint="eastAsia"/>
        </w:rPr>
        <w:t>穴</w:t>
      </w:r>
      <w:proofErr w:type="gramEnd"/>
      <w:r w:rsidR="00052F74">
        <w:rPr>
          <w:rFonts w:hint="eastAsia"/>
        </w:rPr>
        <w:t>属于</w:t>
      </w:r>
      <w:r w:rsidR="000971D6">
        <w:rPr>
          <w:rFonts w:hint="eastAsia"/>
        </w:rPr>
        <w:t>手阳明大肠经</w:t>
      </w:r>
      <w:r w:rsidR="00052F74">
        <w:rPr>
          <w:rFonts w:hint="eastAsia"/>
        </w:rPr>
        <w:t>，</w:t>
      </w:r>
      <w:r w:rsidR="00B64343">
        <w:rPr>
          <w:rFonts w:hint="eastAsia"/>
        </w:rPr>
        <w:t>设置非</w:t>
      </w:r>
      <w:r w:rsidR="00052F74">
        <w:rPr>
          <w:rFonts w:hint="eastAsia"/>
        </w:rPr>
        <w:t>穴位</w:t>
      </w:r>
      <w:r w:rsidR="00052F74">
        <w:rPr>
          <w:rFonts w:hint="eastAsia"/>
        </w:rPr>
        <w:t>C</w:t>
      </w:r>
      <w:r w:rsidR="00B64343">
        <w:rPr>
          <w:rFonts w:hint="eastAsia"/>
        </w:rPr>
        <w:t>作为参照</w:t>
      </w:r>
      <w:r w:rsidR="00052F74">
        <w:rPr>
          <w:rFonts w:hint="eastAsia"/>
        </w:rPr>
        <w:t>点，同样，穴位</w:t>
      </w:r>
      <w:r w:rsidR="00052F74">
        <w:rPr>
          <w:rFonts w:hint="eastAsia"/>
        </w:rPr>
        <w:t>D</w:t>
      </w:r>
      <w:proofErr w:type="gramStart"/>
      <w:r w:rsidR="00052F74">
        <w:rPr>
          <w:rFonts w:hint="eastAsia"/>
        </w:rPr>
        <w:t>劳</w:t>
      </w:r>
      <w:proofErr w:type="gramEnd"/>
      <w:r w:rsidR="00052F74">
        <w:rPr>
          <w:rFonts w:hint="eastAsia"/>
        </w:rPr>
        <w:t>宫穴与</w:t>
      </w:r>
      <w:r w:rsidR="00B64343">
        <w:rPr>
          <w:rFonts w:hint="eastAsia"/>
        </w:rPr>
        <w:t>施</w:t>
      </w:r>
      <w:proofErr w:type="gramStart"/>
      <w:r w:rsidR="00B64343">
        <w:rPr>
          <w:rFonts w:hint="eastAsia"/>
        </w:rPr>
        <w:t>灸</w:t>
      </w:r>
      <w:proofErr w:type="gramEnd"/>
      <w:r w:rsidR="00B64343">
        <w:rPr>
          <w:rFonts w:hint="eastAsia"/>
        </w:rPr>
        <w:t>穴位内关穴同属手</w:t>
      </w:r>
      <w:proofErr w:type="gramStart"/>
      <w:r w:rsidR="00B64343">
        <w:rPr>
          <w:rFonts w:hint="eastAsia"/>
        </w:rPr>
        <w:t>厥</w:t>
      </w:r>
      <w:proofErr w:type="gramEnd"/>
      <w:r w:rsidR="00B64343">
        <w:rPr>
          <w:rFonts w:hint="eastAsia"/>
        </w:rPr>
        <w:t>阴心包经，位于同一条经络之上，穴位</w:t>
      </w:r>
      <w:r w:rsidR="00B64343">
        <w:rPr>
          <w:rFonts w:hint="eastAsia"/>
        </w:rPr>
        <w:t>E</w:t>
      </w:r>
      <w:r w:rsidR="00B64343">
        <w:rPr>
          <w:rFonts w:hint="eastAsia"/>
        </w:rPr>
        <w:t>少府</w:t>
      </w:r>
      <w:proofErr w:type="gramStart"/>
      <w:r w:rsidR="00B64343">
        <w:rPr>
          <w:rFonts w:hint="eastAsia"/>
        </w:rPr>
        <w:t>穴</w:t>
      </w:r>
      <w:proofErr w:type="gramEnd"/>
      <w:r w:rsidR="00B64343">
        <w:rPr>
          <w:rFonts w:hint="eastAsia"/>
        </w:rPr>
        <w:t>属于</w:t>
      </w:r>
      <w:r w:rsidR="000971D6">
        <w:rPr>
          <w:rFonts w:hint="eastAsia"/>
        </w:rPr>
        <w:t>手少阴心经</w:t>
      </w:r>
      <w:r w:rsidR="00B64343">
        <w:rPr>
          <w:rFonts w:hint="eastAsia"/>
        </w:rPr>
        <w:t>，设置非穴位</w:t>
      </w:r>
      <w:r w:rsidR="00B64343">
        <w:t>F</w:t>
      </w:r>
      <w:r w:rsidR="00B64343">
        <w:rPr>
          <w:rFonts w:hint="eastAsia"/>
        </w:rPr>
        <w:t>作为参照点。</w:t>
      </w:r>
    </w:p>
    <w:p w:rsidR="00027149" w:rsidRPr="007B1EC9" w:rsidRDefault="00027149" w:rsidP="008240B7">
      <w:pPr>
        <w:pStyle w:val="af2"/>
        <w:spacing w:line="240" w:lineRule="auto"/>
        <w:ind w:firstLineChars="0" w:firstLine="0"/>
        <w:jc w:val="center"/>
      </w:pPr>
      <w:r>
        <w:rPr>
          <w:noProof/>
        </w:rPr>
        <w:drawing>
          <wp:inline distT="0" distB="0" distL="0" distR="0">
            <wp:extent cx="4144503" cy="2407920"/>
            <wp:effectExtent l="0" t="0" r="889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穴位图（英文）.png"/>
                    <pic:cNvPicPr/>
                  </pic:nvPicPr>
                  <pic:blipFill>
                    <a:blip r:embed="rId4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159175" cy="2416444"/>
                    </a:xfrm>
                    <a:prstGeom prst="rect">
                      <a:avLst/>
                    </a:prstGeom>
                  </pic:spPr>
                </pic:pic>
              </a:graphicData>
            </a:graphic>
          </wp:inline>
        </w:drawing>
      </w:r>
    </w:p>
    <w:p w:rsidR="00027149" w:rsidRPr="00476864" w:rsidRDefault="00027149" w:rsidP="008240B7">
      <w:pPr>
        <w:pStyle w:val="af2"/>
        <w:ind w:firstLineChars="0" w:firstLine="0"/>
        <w:jc w:val="center"/>
      </w:pPr>
      <w:r w:rsidRPr="00476864">
        <w:rPr>
          <w:rFonts w:hint="eastAsia"/>
        </w:rPr>
        <w:t>图</w:t>
      </w:r>
      <w:r w:rsidR="00E17251">
        <w:rPr>
          <w:rFonts w:hint="eastAsia"/>
        </w:rPr>
        <w:t>5.2</w:t>
      </w:r>
      <w:r w:rsidR="007240CB">
        <w:rPr>
          <w:rFonts w:hint="eastAsia"/>
        </w:rPr>
        <w:t>外关穴与内</w:t>
      </w:r>
      <w:r w:rsidRPr="00476864">
        <w:rPr>
          <w:rFonts w:hint="eastAsia"/>
        </w:rPr>
        <w:t>关穴穴位图</w:t>
      </w:r>
    </w:p>
    <w:p w:rsidR="00027149" w:rsidRPr="004F6A85" w:rsidRDefault="00027149" w:rsidP="008240B7">
      <w:pPr>
        <w:pStyle w:val="af2"/>
        <w:ind w:firstLineChars="0" w:firstLine="0"/>
        <w:jc w:val="center"/>
        <w:rPr>
          <w:rFonts w:eastAsia="宋体" w:cs="Times New Roman"/>
          <w:kern w:val="0"/>
          <w:szCs w:val="21"/>
        </w:rPr>
      </w:pPr>
      <w:r w:rsidRPr="00476864">
        <w:t>Fig.5</w:t>
      </w:r>
      <w:r w:rsidR="00E17251">
        <w:t>.2</w:t>
      </w:r>
      <w:r w:rsidRPr="00476864">
        <w:rPr>
          <w:rFonts w:hint="eastAsia"/>
        </w:rPr>
        <w:t>P</w:t>
      </w:r>
      <w:r w:rsidRPr="00476864">
        <w:t xml:space="preserve">osition of </w:t>
      </w:r>
      <w:r w:rsidRPr="00476864">
        <w:rPr>
          <w:rFonts w:hint="eastAsia"/>
        </w:rPr>
        <w:t>Wai</w:t>
      </w:r>
      <w:r w:rsidRPr="00476864">
        <w:t xml:space="preserve">guan point and </w:t>
      </w:r>
      <w:r w:rsidRPr="00476864">
        <w:rPr>
          <w:rFonts w:hint="eastAsia"/>
        </w:rPr>
        <w:t>Nei</w:t>
      </w:r>
      <w:r w:rsidRPr="00476864">
        <w:t>guan point</w:t>
      </w:r>
    </w:p>
    <w:p w:rsidR="00027149" w:rsidRDefault="00027149" w:rsidP="000E05FB">
      <w:pPr>
        <w:pStyle w:val="af"/>
        <w:spacing w:before="156"/>
      </w:pPr>
      <w:bookmarkStart w:id="132" w:name="_Toc492044869"/>
      <w:r>
        <w:t>5</w:t>
      </w:r>
      <w:r w:rsidRPr="00027149">
        <w:rPr>
          <w:rFonts w:hint="eastAsia"/>
        </w:rPr>
        <w:t>.</w:t>
      </w:r>
      <w:r>
        <w:t>1</w:t>
      </w:r>
      <w:r w:rsidRPr="00027149">
        <w:rPr>
          <w:rFonts w:hint="eastAsia"/>
        </w:rPr>
        <w:t>.</w:t>
      </w:r>
      <w:r w:rsidR="009D11F8">
        <w:t>5</w:t>
      </w:r>
      <w:r w:rsidR="009D11F8">
        <w:rPr>
          <w:rFonts w:hint="eastAsia"/>
        </w:rPr>
        <w:t>实验分组</w:t>
      </w:r>
      <w:bookmarkEnd w:id="132"/>
    </w:p>
    <w:p w:rsidR="009D11F8" w:rsidRPr="009D11F8" w:rsidRDefault="0023658C" w:rsidP="008B1A87">
      <w:pPr>
        <w:pStyle w:val="af2"/>
        <w:ind w:firstLine="480"/>
      </w:pPr>
      <w:r>
        <w:rPr>
          <w:rFonts w:hint="eastAsia"/>
        </w:rPr>
        <w:t>每一位受试者需要分别接受内关穴艾</w:t>
      </w:r>
      <w:proofErr w:type="gramStart"/>
      <w:r>
        <w:rPr>
          <w:rFonts w:hint="eastAsia"/>
        </w:rPr>
        <w:t>灸</w:t>
      </w:r>
      <w:proofErr w:type="gramEnd"/>
      <w:r>
        <w:rPr>
          <w:rFonts w:hint="eastAsia"/>
        </w:rPr>
        <w:t>盒外关穴艾</w:t>
      </w:r>
      <w:proofErr w:type="gramStart"/>
      <w:r>
        <w:rPr>
          <w:rFonts w:hint="eastAsia"/>
        </w:rPr>
        <w:t>灸</w:t>
      </w:r>
      <w:proofErr w:type="gramEnd"/>
      <w:r>
        <w:rPr>
          <w:rFonts w:hint="eastAsia"/>
        </w:rPr>
        <w:t>两次实验，</w:t>
      </w:r>
      <w:r w:rsidR="009D11F8" w:rsidRPr="00027149">
        <w:t>内关穴和外关穴选自</w:t>
      </w:r>
      <w:r>
        <w:rPr>
          <w:rFonts w:hint="eastAsia"/>
        </w:rPr>
        <w:t>该</w:t>
      </w:r>
      <w:r w:rsidR="009D11F8" w:rsidRPr="00027149">
        <w:t>受试者同一侧手臂，且二者不能同时进行艾</w:t>
      </w:r>
      <w:proofErr w:type="gramStart"/>
      <w:r w:rsidR="009D11F8" w:rsidRPr="00027149">
        <w:t>灸</w:t>
      </w:r>
      <w:proofErr w:type="gramEnd"/>
      <w:r w:rsidR="009D11F8" w:rsidRPr="00027149">
        <w:t>，实验间隔</w:t>
      </w:r>
      <w:r w:rsidR="009D11F8" w:rsidRPr="00027149">
        <w:rPr>
          <w:rFonts w:hint="eastAsia"/>
        </w:rPr>
        <w:t>需超过</w:t>
      </w:r>
      <w:r w:rsidR="009D11F8" w:rsidRPr="00027149">
        <w:rPr>
          <w:rFonts w:hint="eastAsia"/>
        </w:rPr>
        <w:t>24h</w:t>
      </w:r>
      <w:r w:rsidR="009D11F8" w:rsidRPr="00027149">
        <w:t>。</w:t>
      </w:r>
      <w:r w:rsidR="009D11F8" w:rsidRPr="00027149">
        <w:rPr>
          <w:rFonts w:hint="eastAsia"/>
        </w:rPr>
        <w:t>设置自然状态（</w:t>
      </w:r>
      <w:proofErr w:type="gramStart"/>
      <w:r w:rsidR="009D11F8" w:rsidRPr="00027149">
        <w:rPr>
          <w:rFonts w:hint="eastAsia"/>
        </w:rPr>
        <w:t>不</w:t>
      </w:r>
      <w:proofErr w:type="gramEnd"/>
      <w:r w:rsidR="009D11F8" w:rsidRPr="00027149">
        <w:rPr>
          <w:rFonts w:hint="eastAsia"/>
        </w:rPr>
        <w:t>艾</w:t>
      </w:r>
      <w:proofErr w:type="gramStart"/>
      <w:r w:rsidR="009D11F8" w:rsidRPr="00027149">
        <w:rPr>
          <w:rFonts w:hint="eastAsia"/>
        </w:rPr>
        <w:t>灸</w:t>
      </w:r>
      <w:proofErr w:type="gramEnd"/>
      <w:r w:rsidR="009D11F8" w:rsidRPr="00027149">
        <w:rPr>
          <w:rFonts w:hint="eastAsia"/>
        </w:rPr>
        <w:t>）测试实验为对照组，</w:t>
      </w:r>
      <w:r w:rsidR="00DB4C70">
        <w:rPr>
          <w:rFonts w:hint="eastAsia"/>
        </w:rPr>
        <w:t>即在对受试者进行艾</w:t>
      </w:r>
      <w:proofErr w:type="gramStart"/>
      <w:r w:rsidR="00DB4C70">
        <w:rPr>
          <w:rFonts w:hint="eastAsia"/>
        </w:rPr>
        <w:t>灸</w:t>
      </w:r>
      <w:proofErr w:type="gramEnd"/>
      <w:r w:rsidR="00DB4C70">
        <w:rPr>
          <w:rFonts w:hint="eastAsia"/>
        </w:rPr>
        <w:t>之前采集</w:t>
      </w:r>
      <w:r w:rsidR="009D11F8" w:rsidRPr="00027149">
        <w:rPr>
          <w:rFonts w:hint="eastAsia"/>
        </w:rPr>
        <w:t>10</w:t>
      </w:r>
      <w:r w:rsidR="009D11F8" w:rsidRPr="00027149">
        <w:rPr>
          <w:rFonts w:hint="eastAsia"/>
        </w:rPr>
        <w:t>例受试者</w:t>
      </w:r>
      <w:r w:rsidR="009D11F8" w:rsidRPr="00027149">
        <w:rPr>
          <w:rFonts w:hint="eastAsia"/>
        </w:rPr>
        <w:t>30min</w:t>
      </w:r>
      <w:r w:rsidR="00DB4C70">
        <w:rPr>
          <w:rFonts w:hint="eastAsia"/>
        </w:rPr>
        <w:t>内手背血流的自然状态图像</w:t>
      </w:r>
      <w:r w:rsidR="009D11F8" w:rsidRPr="00027149">
        <w:rPr>
          <w:rFonts w:hint="eastAsia"/>
        </w:rPr>
        <w:t>，用以与艾</w:t>
      </w:r>
      <w:proofErr w:type="gramStart"/>
      <w:r w:rsidR="009D11F8" w:rsidRPr="00027149">
        <w:rPr>
          <w:rFonts w:hint="eastAsia"/>
        </w:rPr>
        <w:t>灸</w:t>
      </w:r>
      <w:proofErr w:type="gramEnd"/>
      <w:r w:rsidR="009D11F8" w:rsidRPr="00027149">
        <w:rPr>
          <w:rFonts w:hint="eastAsia"/>
        </w:rPr>
        <w:t>组进行对照。</w:t>
      </w:r>
    </w:p>
    <w:p w:rsidR="009D11F8" w:rsidRDefault="009D11F8" w:rsidP="000E05FB">
      <w:pPr>
        <w:pStyle w:val="af"/>
        <w:spacing w:before="156"/>
      </w:pPr>
      <w:bookmarkStart w:id="133" w:name="_Toc492044870"/>
      <w:r>
        <w:t>5</w:t>
      </w:r>
      <w:r w:rsidRPr="00027149">
        <w:rPr>
          <w:rFonts w:hint="eastAsia"/>
        </w:rPr>
        <w:t>.</w:t>
      </w:r>
      <w:r>
        <w:t>1</w:t>
      </w:r>
      <w:r>
        <w:rPr>
          <w:rFonts w:hint="eastAsia"/>
        </w:rPr>
        <w:t>.</w:t>
      </w:r>
      <w:r>
        <w:t>6</w:t>
      </w:r>
      <w:r>
        <w:rPr>
          <w:rFonts w:hint="eastAsia"/>
        </w:rPr>
        <w:t>实验方法</w:t>
      </w:r>
      <w:bookmarkEnd w:id="133"/>
    </w:p>
    <w:p w:rsidR="0023658C" w:rsidRPr="00B64343" w:rsidRDefault="0023658C" w:rsidP="008B1A87">
      <w:pPr>
        <w:pStyle w:val="af2"/>
        <w:ind w:firstLine="480"/>
      </w:pPr>
      <w:r w:rsidRPr="00027149">
        <w:t>由于</w:t>
      </w:r>
      <w:r>
        <w:rPr>
          <w:rFonts w:hint="eastAsia"/>
        </w:rPr>
        <w:t>受</w:t>
      </w:r>
      <w:r w:rsidRPr="00027149">
        <w:t>心理</w:t>
      </w:r>
      <w:r>
        <w:rPr>
          <w:rFonts w:hint="eastAsia"/>
        </w:rPr>
        <w:t>因素</w:t>
      </w:r>
      <w:r w:rsidRPr="00027149">
        <w:t>、新陈代谢、神</w:t>
      </w:r>
      <w:r>
        <w:t>经反映等诸多因素都会对皮肤血流产</w:t>
      </w:r>
      <w:proofErr w:type="gramStart"/>
      <w:r>
        <w:t>生较大</w:t>
      </w:r>
      <w:proofErr w:type="gramEnd"/>
      <w:r>
        <w:t>影响，测试开始前，</w:t>
      </w:r>
      <w:r>
        <w:rPr>
          <w:rFonts w:hint="eastAsia"/>
        </w:rPr>
        <w:t>受试者</w:t>
      </w:r>
      <w:r w:rsidRPr="00027149">
        <w:t>需静坐</w:t>
      </w:r>
      <w:r w:rsidRPr="00027149">
        <w:rPr>
          <w:rFonts w:hint="eastAsia"/>
        </w:rPr>
        <w:t>15</w:t>
      </w:r>
      <w:r w:rsidRPr="00027149">
        <w:rPr>
          <w:rFonts w:hint="eastAsia"/>
        </w:rPr>
        <w:t>分钟。</w:t>
      </w:r>
      <w:r>
        <w:t>艾</w:t>
      </w:r>
      <w:proofErr w:type="gramStart"/>
      <w:r>
        <w:t>灸</w:t>
      </w:r>
      <w:proofErr w:type="gramEnd"/>
      <w:r>
        <w:t>温度以受试者能耐受为宜</w:t>
      </w:r>
      <w:r>
        <w:rPr>
          <w:rFonts w:hint="eastAsia"/>
        </w:rPr>
        <w:t>。</w:t>
      </w:r>
    </w:p>
    <w:p w:rsidR="00027149" w:rsidRDefault="00A6417C" w:rsidP="008B1A87">
      <w:pPr>
        <w:pStyle w:val="af2"/>
        <w:ind w:firstLine="480"/>
        <w:rPr>
          <w:rFonts w:ascii="宋体" w:eastAsia="宋体" w:hAnsi="宋体" w:cs="宋体"/>
          <w:kern w:val="0"/>
          <w:szCs w:val="21"/>
        </w:rPr>
      </w:pPr>
      <w:r>
        <w:rPr>
          <w:rFonts w:hint="eastAsia"/>
        </w:rPr>
        <w:t>具体步骤</w:t>
      </w:r>
      <w:r w:rsidR="00027149" w:rsidRPr="00027149">
        <w:rPr>
          <w:rFonts w:hint="eastAsia"/>
        </w:rPr>
        <w:t>：</w:t>
      </w:r>
      <w:r>
        <w:rPr>
          <w:rFonts w:hint="eastAsia"/>
        </w:rPr>
        <w:t>对外关穴进行施</w:t>
      </w:r>
      <w:proofErr w:type="gramStart"/>
      <w:r>
        <w:rPr>
          <w:rFonts w:hint="eastAsia"/>
        </w:rPr>
        <w:t>灸</w:t>
      </w:r>
      <w:proofErr w:type="gramEnd"/>
      <w:r>
        <w:rPr>
          <w:rFonts w:hint="eastAsia"/>
        </w:rPr>
        <w:t>时，将施</w:t>
      </w:r>
      <w:proofErr w:type="gramStart"/>
      <w:r>
        <w:rPr>
          <w:rFonts w:hint="eastAsia"/>
        </w:rPr>
        <w:t>灸</w:t>
      </w:r>
      <w:proofErr w:type="gramEnd"/>
      <w:r>
        <w:rPr>
          <w:rFonts w:hint="eastAsia"/>
        </w:rPr>
        <w:t>一侧手背置于测量区域内，首先采集施</w:t>
      </w:r>
      <w:proofErr w:type="gramStart"/>
      <w:r>
        <w:rPr>
          <w:rFonts w:hint="eastAsia"/>
        </w:rPr>
        <w:t>灸</w:t>
      </w:r>
      <w:proofErr w:type="gramEnd"/>
      <w:r>
        <w:rPr>
          <w:rFonts w:hint="eastAsia"/>
        </w:rPr>
        <w:t>前手背自然状态图像，时间节点</w:t>
      </w:r>
      <w:r w:rsidR="00027149" w:rsidRPr="00027149">
        <w:rPr>
          <w:rFonts w:hint="eastAsia"/>
        </w:rPr>
        <w:t>为</w:t>
      </w:r>
      <w:r>
        <w:rPr>
          <w:rFonts w:hint="eastAsia"/>
        </w:rPr>
        <w:t>第</w:t>
      </w:r>
      <w:r w:rsidR="00027149" w:rsidRPr="00027149">
        <w:rPr>
          <w:rFonts w:hint="eastAsia"/>
        </w:rPr>
        <w:t>30min</w:t>
      </w:r>
      <w:r>
        <w:rPr>
          <w:rFonts w:hint="eastAsia"/>
        </w:rPr>
        <w:t>，之后对外关穴施</w:t>
      </w:r>
      <w:proofErr w:type="gramStart"/>
      <w:r>
        <w:rPr>
          <w:rFonts w:hint="eastAsia"/>
        </w:rPr>
        <w:t>灸</w:t>
      </w:r>
      <w:proofErr w:type="gramEnd"/>
      <w:r>
        <w:rPr>
          <w:rFonts w:hint="eastAsia"/>
        </w:rPr>
        <w:t>，并取艾</w:t>
      </w:r>
      <w:proofErr w:type="gramStart"/>
      <w:r>
        <w:rPr>
          <w:rFonts w:hint="eastAsia"/>
        </w:rPr>
        <w:t>灸</w:t>
      </w:r>
      <w:proofErr w:type="gramEnd"/>
      <w:r>
        <w:rPr>
          <w:rFonts w:hint="eastAsia"/>
        </w:rPr>
        <w:t>过程中第</w:t>
      </w:r>
      <w:r w:rsidR="00027149" w:rsidRPr="00027149">
        <w:rPr>
          <w:rFonts w:hint="eastAsia"/>
        </w:rPr>
        <w:t>5min</w:t>
      </w:r>
      <w:r w:rsidR="00027149" w:rsidRPr="00027149">
        <w:rPr>
          <w:rFonts w:hint="eastAsia"/>
        </w:rPr>
        <w:t>、</w:t>
      </w:r>
      <w:r w:rsidR="00027149" w:rsidRPr="00027149">
        <w:rPr>
          <w:rFonts w:hint="eastAsia"/>
        </w:rPr>
        <w:t>10min</w:t>
      </w:r>
      <w:r w:rsidR="00027149" w:rsidRPr="00027149">
        <w:rPr>
          <w:rFonts w:hint="eastAsia"/>
        </w:rPr>
        <w:t>、</w:t>
      </w:r>
      <w:r w:rsidR="00027149" w:rsidRPr="00027149">
        <w:rPr>
          <w:rFonts w:hint="eastAsia"/>
        </w:rPr>
        <w:t>15min</w:t>
      </w:r>
      <w:r w:rsidR="00027149" w:rsidRPr="00027149">
        <w:rPr>
          <w:rFonts w:hint="eastAsia"/>
        </w:rPr>
        <w:t>、停</w:t>
      </w:r>
      <w:proofErr w:type="gramStart"/>
      <w:r w:rsidR="00027149" w:rsidRPr="00027149">
        <w:rPr>
          <w:rFonts w:hint="eastAsia"/>
        </w:rPr>
        <w:t>灸</w:t>
      </w:r>
      <w:proofErr w:type="gramEnd"/>
      <w:r w:rsidR="00027149" w:rsidRPr="00027149">
        <w:rPr>
          <w:rFonts w:hint="eastAsia"/>
        </w:rPr>
        <w:t>后</w:t>
      </w:r>
      <w:r w:rsidR="00027149" w:rsidRPr="00027149">
        <w:rPr>
          <w:rFonts w:hint="eastAsia"/>
        </w:rPr>
        <w:t>5min</w:t>
      </w:r>
      <w:r w:rsidR="00027149" w:rsidRPr="00027149">
        <w:rPr>
          <w:rFonts w:hint="eastAsia"/>
        </w:rPr>
        <w:t>、停</w:t>
      </w:r>
      <w:proofErr w:type="gramStart"/>
      <w:r w:rsidR="00027149" w:rsidRPr="00027149">
        <w:rPr>
          <w:rFonts w:hint="eastAsia"/>
        </w:rPr>
        <w:t>灸</w:t>
      </w:r>
      <w:proofErr w:type="gramEnd"/>
      <w:r w:rsidR="00027149" w:rsidRPr="00027149">
        <w:rPr>
          <w:rFonts w:hint="eastAsia"/>
        </w:rPr>
        <w:t>后</w:t>
      </w:r>
      <w:r w:rsidR="00027149" w:rsidRPr="00027149">
        <w:rPr>
          <w:rFonts w:hint="eastAsia"/>
        </w:rPr>
        <w:t>10min</w:t>
      </w:r>
      <w:r w:rsidR="00027149" w:rsidRPr="00027149">
        <w:rPr>
          <w:rFonts w:hint="eastAsia"/>
        </w:rPr>
        <w:t>、停</w:t>
      </w:r>
      <w:proofErr w:type="gramStart"/>
      <w:r w:rsidR="00027149" w:rsidRPr="00027149">
        <w:rPr>
          <w:rFonts w:hint="eastAsia"/>
        </w:rPr>
        <w:t>灸</w:t>
      </w:r>
      <w:proofErr w:type="gramEnd"/>
      <w:r w:rsidR="00027149" w:rsidRPr="00027149">
        <w:rPr>
          <w:rFonts w:hint="eastAsia"/>
        </w:rPr>
        <w:t>后</w:t>
      </w:r>
      <w:r w:rsidR="00027149" w:rsidRPr="00027149">
        <w:rPr>
          <w:rFonts w:hint="eastAsia"/>
        </w:rPr>
        <w:t>15min</w:t>
      </w:r>
      <w:r>
        <w:rPr>
          <w:rFonts w:hint="eastAsia"/>
        </w:rPr>
        <w:t>六</w:t>
      </w:r>
      <w:r w:rsidR="00027149" w:rsidRPr="00027149">
        <w:rPr>
          <w:rFonts w:hint="eastAsia"/>
        </w:rPr>
        <w:t>次图像和数据记录，存储图像以备分析。</w:t>
      </w:r>
      <w:r>
        <w:rPr>
          <w:rFonts w:hint="eastAsia"/>
        </w:rPr>
        <w:t>同样，对内关穴进行施</w:t>
      </w:r>
      <w:proofErr w:type="gramStart"/>
      <w:r>
        <w:rPr>
          <w:rFonts w:hint="eastAsia"/>
        </w:rPr>
        <w:t>灸</w:t>
      </w:r>
      <w:proofErr w:type="gramEnd"/>
      <w:r>
        <w:rPr>
          <w:rFonts w:hint="eastAsia"/>
        </w:rPr>
        <w:t>时采取与外关</w:t>
      </w:r>
      <w:proofErr w:type="gramStart"/>
      <w:r>
        <w:rPr>
          <w:rFonts w:hint="eastAsia"/>
        </w:rPr>
        <w:t>穴同样</w:t>
      </w:r>
      <w:proofErr w:type="gramEnd"/>
      <w:r>
        <w:rPr>
          <w:rFonts w:hint="eastAsia"/>
        </w:rPr>
        <w:t>的操作步骤采集手掌图像。</w:t>
      </w:r>
      <w:r w:rsidR="00027149" w:rsidRPr="00027149">
        <w:rPr>
          <w:rFonts w:hint="eastAsia"/>
        </w:rPr>
        <w:t>最后将</w:t>
      </w:r>
      <w:r w:rsidR="00027149" w:rsidRPr="00027149">
        <w:rPr>
          <w:rFonts w:hint="eastAsia"/>
        </w:rPr>
        <w:t>10</w:t>
      </w:r>
      <w:r w:rsidR="00027149" w:rsidRPr="00027149">
        <w:rPr>
          <w:rFonts w:hint="eastAsia"/>
        </w:rPr>
        <w:t>位志愿者的</w:t>
      </w:r>
      <w:r w:rsidR="00027149" w:rsidRPr="00027149">
        <w:rPr>
          <w:rFonts w:hint="eastAsia"/>
        </w:rPr>
        <w:t>PI</w:t>
      </w:r>
      <w:r w:rsidR="00027149" w:rsidRPr="00027149">
        <w:rPr>
          <w:rFonts w:hint="eastAsia"/>
        </w:rPr>
        <w:t>数据以</w:t>
      </w:r>
      <w:r w:rsidR="00027149" w:rsidRPr="00027149">
        <w:t>平均数</w:t>
      </w:r>
      <w:r w:rsidR="00027149" w:rsidRPr="00027149">
        <w:t>±</w:t>
      </w:r>
      <w:r w:rsidR="00027149" w:rsidRPr="00027149">
        <w:t>标准差（</w:t>
      </w:r>
      <m:oMath>
        <m:acc>
          <m:accPr>
            <m:chr m:val="̅"/>
            <m:ctrlPr>
              <w:rPr>
                <w:rFonts w:ascii="Cambria Math" w:hAnsi="Cambria Math"/>
              </w:rPr>
            </m:ctrlPr>
          </m:accPr>
          <m:e>
            <m:r>
              <w:rPr>
                <w:rFonts w:ascii="Cambria Math" w:hAnsi="Cambria Math"/>
              </w:rPr>
              <m:t>x</m:t>
            </m:r>
          </m:e>
        </m:acc>
        <m:r>
          <m:rPr>
            <m:sty m:val="p"/>
          </m:rPr>
          <w:rPr>
            <w:rFonts w:ascii="Cambria Math" w:hAnsi="Cambria Math"/>
          </w:rPr>
          <m:t>±</m:t>
        </m:r>
        <m:r>
          <w:rPr>
            <w:rFonts w:ascii="Cambria Math" w:hAnsi="Cambria Math"/>
          </w:rPr>
          <m:t>s</m:t>
        </m:r>
      </m:oMath>
      <w:r w:rsidR="00027149" w:rsidRPr="00027149">
        <w:t>）</w:t>
      </w:r>
      <w:r w:rsidR="00027149" w:rsidRPr="00027149">
        <w:rPr>
          <w:rFonts w:hint="eastAsia"/>
        </w:rPr>
        <w:t>表示作统计学处理。</w:t>
      </w:r>
    </w:p>
    <w:p w:rsidR="00027149" w:rsidRPr="00027149" w:rsidRDefault="00027149" w:rsidP="000E05FB">
      <w:pPr>
        <w:pStyle w:val="ad"/>
        <w:spacing w:before="156"/>
      </w:pPr>
      <w:bookmarkStart w:id="134" w:name="_Toc492044871"/>
      <w:r>
        <w:t>5.2</w:t>
      </w:r>
      <w:r w:rsidRPr="00027149">
        <w:rPr>
          <w:rFonts w:hint="eastAsia"/>
        </w:rPr>
        <w:t>实验结果及讨论</w:t>
      </w:r>
      <w:bookmarkEnd w:id="134"/>
    </w:p>
    <w:p w:rsidR="00027149" w:rsidRPr="00027149" w:rsidRDefault="00027149" w:rsidP="000E05FB">
      <w:pPr>
        <w:pStyle w:val="af"/>
        <w:spacing w:before="156"/>
      </w:pPr>
      <w:bookmarkStart w:id="135" w:name="_Toc492044872"/>
      <w:r>
        <w:lastRenderedPageBreak/>
        <w:t>5.2</w:t>
      </w:r>
      <w:r w:rsidRPr="00027149">
        <w:rPr>
          <w:rFonts w:hint="eastAsia"/>
        </w:rPr>
        <w:t>.1</w:t>
      </w:r>
      <w:r w:rsidR="00F94AE5">
        <w:rPr>
          <w:rFonts w:hint="eastAsia"/>
        </w:rPr>
        <w:t>自然状态</w:t>
      </w:r>
      <w:r w:rsidRPr="00027149">
        <w:rPr>
          <w:rFonts w:hint="eastAsia"/>
        </w:rPr>
        <w:t>测试</w:t>
      </w:r>
      <w:bookmarkEnd w:id="135"/>
    </w:p>
    <w:p w:rsidR="00027149" w:rsidRDefault="00027149" w:rsidP="008B1A87">
      <w:pPr>
        <w:pStyle w:val="af2"/>
        <w:ind w:firstLine="480"/>
        <w:rPr>
          <w:rFonts w:ascii="宋体" w:eastAsia="宋体" w:hAnsi="宋体" w:cs="宋体"/>
          <w:kern w:val="0"/>
          <w:szCs w:val="21"/>
        </w:rPr>
      </w:pPr>
      <w:r w:rsidRPr="00027149">
        <w:rPr>
          <w:rFonts w:hint="eastAsia"/>
        </w:rPr>
        <w:t>图</w:t>
      </w:r>
      <w:r w:rsidR="0001037D">
        <w:rPr>
          <w:rFonts w:hint="eastAsia"/>
        </w:rPr>
        <w:t>5.3(</w:t>
      </w:r>
      <w:r w:rsidR="0001037D">
        <w:t>a</w:t>
      </w:r>
      <w:r w:rsidR="0001037D">
        <w:rPr>
          <w:rFonts w:hint="eastAsia"/>
        </w:rPr>
        <w:t>)</w:t>
      </w:r>
      <w:r w:rsidR="0001037D">
        <w:rPr>
          <w:rFonts w:hint="eastAsia"/>
        </w:rPr>
        <w:t>所示为自然状态下手背受激光照射的散斑图，</w:t>
      </w:r>
      <w:r w:rsidR="0001037D">
        <w:rPr>
          <w:rFonts w:hint="eastAsia"/>
        </w:rPr>
        <w:t>5.3(b)</w:t>
      </w:r>
      <w:r w:rsidR="0001037D">
        <w:rPr>
          <w:rFonts w:hint="eastAsia"/>
        </w:rPr>
        <w:t>所示为经计算机处理后得到的对应的散斑对比伪彩图，</w:t>
      </w:r>
      <w:r w:rsidR="001C66BE">
        <w:rPr>
          <w:rFonts w:hint="eastAsia"/>
        </w:rPr>
        <w:t>图</w:t>
      </w:r>
      <w:r w:rsidR="001C66BE">
        <w:rPr>
          <w:rFonts w:hint="eastAsia"/>
        </w:rPr>
        <w:t>5.3(c)</w:t>
      </w:r>
      <w:r w:rsidR="001C66BE">
        <w:rPr>
          <w:rFonts w:hint="eastAsia"/>
        </w:rPr>
        <w:t>所示为</w:t>
      </w:r>
      <w:r w:rsidR="001C66BE">
        <w:rPr>
          <w:rFonts w:hint="eastAsia"/>
        </w:rPr>
        <w:t>A</w:t>
      </w:r>
      <w:r w:rsidR="001C66BE">
        <w:rPr>
          <w:rFonts w:hint="eastAsia"/>
        </w:rPr>
        <w:t>、</w:t>
      </w:r>
      <w:r w:rsidR="001C66BE">
        <w:rPr>
          <w:rFonts w:hint="eastAsia"/>
        </w:rPr>
        <w:t>B</w:t>
      </w:r>
      <w:r w:rsidR="001C66BE">
        <w:rPr>
          <w:rFonts w:hint="eastAsia"/>
        </w:rPr>
        <w:t>、</w:t>
      </w:r>
      <w:r w:rsidR="001C66BE">
        <w:rPr>
          <w:rFonts w:hint="eastAsia"/>
        </w:rPr>
        <w:t>C</w:t>
      </w:r>
      <w:r w:rsidR="001C66BE">
        <w:rPr>
          <w:rFonts w:hint="eastAsia"/>
        </w:rPr>
        <w:t>三点</w:t>
      </w:r>
      <w:r w:rsidR="001C66BE">
        <w:rPr>
          <w:rFonts w:hint="eastAsia"/>
        </w:rPr>
        <w:t>PI</w:t>
      </w:r>
      <w:r w:rsidR="001C66BE">
        <w:rPr>
          <w:rFonts w:hint="eastAsia"/>
        </w:rPr>
        <w:t>值在</w:t>
      </w:r>
      <w:r w:rsidR="001C66BE">
        <w:rPr>
          <w:rFonts w:hint="eastAsia"/>
        </w:rPr>
        <w:t>30min</w:t>
      </w:r>
      <w:r w:rsidR="001C66BE">
        <w:rPr>
          <w:rFonts w:hint="eastAsia"/>
        </w:rPr>
        <w:t>内的变化曲线，</w:t>
      </w:r>
      <w:r w:rsidR="0001037D">
        <w:rPr>
          <w:rFonts w:hint="eastAsia"/>
        </w:rPr>
        <w:t>图中虚线表示穴位所在经络线，</w:t>
      </w:r>
      <w:r w:rsidRPr="00027149">
        <w:rPr>
          <w:rFonts w:hint="eastAsia"/>
        </w:rPr>
        <w:t>A</w:t>
      </w:r>
      <w:r w:rsidRPr="00027149">
        <w:rPr>
          <w:rFonts w:hint="eastAsia"/>
        </w:rPr>
        <w:t>、</w:t>
      </w:r>
      <w:r w:rsidRPr="00027149">
        <w:rPr>
          <w:rFonts w:hint="eastAsia"/>
        </w:rPr>
        <w:t>B</w:t>
      </w:r>
      <w:r w:rsidRPr="00027149">
        <w:rPr>
          <w:rFonts w:hint="eastAsia"/>
        </w:rPr>
        <w:t>、</w:t>
      </w:r>
      <w:r w:rsidRPr="00027149">
        <w:rPr>
          <w:rFonts w:hint="eastAsia"/>
        </w:rPr>
        <w:t>C</w:t>
      </w:r>
      <w:r w:rsidR="0001037D">
        <w:rPr>
          <w:rFonts w:hint="eastAsia"/>
        </w:rPr>
        <w:t>所代表的点与图</w:t>
      </w:r>
      <w:r w:rsidR="0001037D">
        <w:rPr>
          <w:rFonts w:hint="eastAsia"/>
        </w:rPr>
        <w:t>5.2</w:t>
      </w:r>
      <w:r w:rsidR="0001037D">
        <w:rPr>
          <w:rFonts w:hint="eastAsia"/>
        </w:rPr>
        <w:t>中相同，该三</w:t>
      </w:r>
      <w:r w:rsidRPr="00027149">
        <w:rPr>
          <w:rFonts w:hint="eastAsia"/>
        </w:rPr>
        <w:t>点作为</w:t>
      </w:r>
      <w:r w:rsidRPr="00027149">
        <w:rPr>
          <w:rFonts w:hint="eastAsia"/>
        </w:rPr>
        <w:t>PI</w:t>
      </w:r>
      <w:r w:rsidRPr="00027149">
        <w:rPr>
          <w:rFonts w:hint="eastAsia"/>
        </w:rPr>
        <w:t>值测量点，</w:t>
      </w:r>
      <w:r w:rsidRPr="00027149">
        <w:rPr>
          <w:rFonts w:hint="eastAsia"/>
        </w:rPr>
        <w:t>PI</w:t>
      </w:r>
      <w:r w:rsidRPr="00027149">
        <w:rPr>
          <w:rFonts w:hint="eastAsia"/>
        </w:rPr>
        <w:t>值计算方式同软管实验。</w:t>
      </w:r>
      <w:r w:rsidRPr="00027149">
        <w:rPr>
          <w:rFonts w:hint="eastAsia"/>
        </w:rPr>
        <w:t xml:space="preserve"> A</w:t>
      </w:r>
      <w:r w:rsidR="0001037D">
        <w:rPr>
          <w:rFonts w:hint="eastAsia"/>
        </w:rPr>
        <w:t>点为液门穴，</w:t>
      </w:r>
      <w:proofErr w:type="gramStart"/>
      <w:r w:rsidR="0001037D">
        <w:rPr>
          <w:rFonts w:hint="eastAsia"/>
        </w:rPr>
        <w:t>所在血线</w:t>
      </w:r>
      <w:r w:rsidRPr="00027149">
        <w:rPr>
          <w:rFonts w:hint="eastAsia"/>
        </w:rPr>
        <w:t>为</w:t>
      </w:r>
      <w:proofErr w:type="gramEnd"/>
      <w:r w:rsidRPr="00027149">
        <w:rPr>
          <w:rFonts w:hint="eastAsia"/>
        </w:rPr>
        <w:t>手少阳三焦经；</w:t>
      </w:r>
      <w:r w:rsidRPr="00027149">
        <w:rPr>
          <w:rFonts w:hint="eastAsia"/>
        </w:rPr>
        <w:t>B</w:t>
      </w:r>
      <w:r w:rsidR="0001037D">
        <w:rPr>
          <w:rFonts w:hint="eastAsia"/>
        </w:rPr>
        <w:t>为合谷穴，所在虚线</w:t>
      </w:r>
      <w:r w:rsidRPr="00027149">
        <w:rPr>
          <w:rFonts w:hint="eastAsia"/>
        </w:rPr>
        <w:t>为手阳明大肠经；</w:t>
      </w:r>
      <w:r w:rsidRPr="00027149">
        <w:rPr>
          <w:rFonts w:hint="eastAsia"/>
        </w:rPr>
        <w:t>C</w:t>
      </w:r>
      <w:r w:rsidRPr="00027149">
        <w:rPr>
          <w:rFonts w:hint="eastAsia"/>
        </w:rPr>
        <w:t>点为非穴位对照点</w:t>
      </w:r>
      <w:r w:rsidR="0001037D">
        <w:rPr>
          <w:rFonts w:hint="eastAsia"/>
        </w:rPr>
        <w:t>，不在任何经络</w:t>
      </w:r>
      <w:commentRangeStart w:id="136"/>
      <w:r w:rsidR="0001037D">
        <w:rPr>
          <w:rFonts w:hint="eastAsia"/>
        </w:rPr>
        <w:t>上</w:t>
      </w:r>
      <w:r w:rsidRPr="00027149">
        <w:rPr>
          <w:rFonts w:hint="eastAsia"/>
        </w:rPr>
        <w:t>。</w:t>
      </w:r>
      <w:commentRangeEnd w:id="136"/>
      <w:r w:rsidR="000C4388">
        <w:rPr>
          <w:rStyle w:val="a9"/>
          <w:rFonts w:asciiTheme="minorHAnsi" w:hAnsiTheme="minorHAnsi"/>
        </w:rPr>
        <w:commentReference w:id="136"/>
      </w:r>
    </w:p>
    <w:p w:rsidR="00027149" w:rsidRPr="005E35A9" w:rsidRDefault="00476864" w:rsidP="008240B7">
      <w:pPr>
        <w:pStyle w:val="af2"/>
        <w:spacing w:line="240" w:lineRule="auto"/>
        <w:ind w:firstLineChars="0" w:firstLine="0"/>
        <w:jc w:val="center"/>
      </w:pPr>
      <w:r>
        <w:rPr>
          <w:noProof/>
        </w:rPr>
        <w:drawing>
          <wp:inline distT="0" distB="0" distL="0" distR="0">
            <wp:extent cx="4097443" cy="4339659"/>
            <wp:effectExtent l="0" t="0" r="0" b="0"/>
            <wp:docPr id="4105" name="图片 4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5" name="手背 自然状态.png"/>
                    <pic:cNvPicPr/>
                  </pic:nvPicPr>
                  <pic:blipFill>
                    <a:blip r:embed="rId4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112625" cy="4355738"/>
                    </a:xfrm>
                    <a:prstGeom prst="rect">
                      <a:avLst/>
                    </a:prstGeom>
                  </pic:spPr>
                </pic:pic>
              </a:graphicData>
            </a:graphic>
          </wp:inline>
        </w:drawing>
      </w:r>
    </w:p>
    <w:p w:rsidR="008240B7" w:rsidRDefault="00027149" w:rsidP="008240B7">
      <w:pPr>
        <w:pStyle w:val="af2"/>
        <w:ind w:firstLineChars="0" w:firstLine="0"/>
        <w:jc w:val="center"/>
      </w:pPr>
      <w:r w:rsidRPr="00476864">
        <w:rPr>
          <w:rFonts w:hint="eastAsia"/>
        </w:rPr>
        <w:t>图</w:t>
      </w:r>
      <w:r w:rsidR="00E17251">
        <w:rPr>
          <w:rFonts w:hint="eastAsia"/>
        </w:rPr>
        <w:t xml:space="preserve">5.3 </w:t>
      </w:r>
      <w:r w:rsidRPr="00476864">
        <w:rPr>
          <w:rFonts w:hint="eastAsia"/>
        </w:rPr>
        <w:t>自然状态手背的血流分布图像及测量点</w:t>
      </w:r>
      <w:r w:rsidRPr="00476864">
        <w:rPr>
          <w:rFonts w:hint="eastAsia"/>
        </w:rPr>
        <w:t>PI</w:t>
      </w:r>
      <w:r w:rsidRPr="00476864">
        <w:rPr>
          <w:rFonts w:hint="eastAsia"/>
        </w:rPr>
        <w:t>值</w:t>
      </w:r>
    </w:p>
    <w:p w:rsidR="00027149" w:rsidRDefault="00E17251" w:rsidP="008240B7">
      <w:pPr>
        <w:pStyle w:val="af2"/>
        <w:ind w:firstLineChars="0" w:firstLine="0"/>
        <w:jc w:val="center"/>
      </w:pPr>
      <w:r>
        <w:rPr>
          <w:rFonts w:hint="eastAsia"/>
        </w:rPr>
        <w:t xml:space="preserve">Fig.5.3 </w:t>
      </w:r>
      <w:r w:rsidR="00027149" w:rsidRPr="00476864">
        <w:rPr>
          <w:rFonts w:hint="eastAsia"/>
        </w:rPr>
        <w:t>D</w:t>
      </w:r>
      <w:r w:rsidR="00027149" w:rsidRPr="00476864">
        <w:t xml:space="preserve">istribution of blood flow </w:t>
      </w:r>
      <w:r w:rsidR="00027149" w:rsidRPr="00476864">
        <w:rPr>
          <w:rFonts w:hint="eastAsia"/>
        </w:rPr>
        <w:t xml:space="preserve">and PI of </w:t>
      </w:r>
      <w:r w:rsidR="00027149" w:rsidRPr="00476864">
        <w:t>interest</w:t>
      </w:r>
      <w:r w:rsidR="00027149" w:rsidRPr="00476864">
        <w:rPr>
          <w:rFonts w:hint="eastAsia"/>
        </w:rPr>
        <w:t xml:space="preserve"> points </w:t>
      </w:r>
      <w:r w:rsidR="00027149" w:rsidRPr="00476864">
        <w:t>on the back of the hand</w:t>
      </w:r>
      <w:r w:rsidR="00027149" w:rsidRPr="00476864">
        <w:rPr>
          <w:rFonts w:hint="eastAsia"/>
        </w:rPr>
        <w:t xml:space="preserve"> in a nature state</w:t>
      </w:r>
    </w:p>
    <w:p w:rsidR="00941BFD" w:rsidRDefault="00941BFD" w:rsidP="008B1A87">
      <w:pPr>
        <w:pStyle w:val="af2"/>
        <w:ind w:firstLine="480"/>
        <w:rPr>
          <w:rFonts w:ascii="宋体" w:eastAsia="宋体" w:hAnsi="宋体" w:cs="宋体"/>
          <w:kern w:val="0"/>
          <w:szCs w:val="21"/>
        </w:rPr>
      </w:pPr>
      <w:r w:rsidRPr="00027149">
        <w:rPr>
          <w:rFonts w:hint="eastAsia"/>
        </w:rPr>
        <w:t>图</w:t>
      </w:r>
      <w:r>
        <w:rPr>
          <w:rFonts w:hint="eastAsia"/>
        </w:rPr>
        <w:t>5.</w:t>
      </w:r>
      <w:r>
        <w:t>4</w:t>
      </w:r>
      <w:r>
        <w:rPr>
          <w:rFonts w:hint="eastAsia"/>
        </w:rPr>
        <w:t>(</w:t>
      </w:r>
      <w:r>
        <w:t>a</w:t>
      </w:r>
      <w:r>
        <w:rPr>
          <w:rFonts w:hint="eastAsia"/>
        </w:rPr>
        <w:t>)</w:t>
      </w:r>
      <w:r>
        <w:rPr>
          <w:rFonts w:hint="eastAsia"/>
        </w:rPr>
        <w:t>所示为自然状态下手掌受激光照射的散斑图，</w:t>
      </w:r>
      <w:r>
        <w:rPr>
          <w:rFonts w:hint="eastAsia"/>
        </w:rPr>
        <w:t>5.</w:t>
      </w:r>
      <w:r>
        <w:t>4</w:t>
      </w:r>
      <w:r>
        <w:rPr>
          <w:rFonts w:hint="eastAsia"/>
        </w:rPr>
        <w:t>(b)</w:t>
      </w:r>
      <w:r>
        <w:rPr>
          <w:rFonts w:hint="eastAsia"/>
        </w:rPr>
        <w:t>所示为经计算机处理后得到的对应的散斑对比伪彩图，图</w:t>
      </w:r>
      <w:r>
        <w:rPr>
          <w:rFonts w:hint="eastAsia"/>
        </w:rPr>
        <w:t>5.</w:t>
      </w:r>
      <w:r>
        <w:t>4</w:t>
      </w:r>
      <w:r>
        <w:rPr>
          <w:rFonts w:hint="eastAsia"/>
        </w:rPr>
        <w:t>(c)</w:t>
      </w:r>
      <w:r>
        <w:rPr>
          <w:rFonts w:hint="eastAsia"/>
        </w:rPr>
        <w:t>所示为</w:t>
      </w:r>
      <w:r>
        <w:t>D</w:t>
      </w:r>
      <w:r>
        <w:rPr>
          <w:rFonts w:hint="eastAsia"/>
        </w:rPr>
        <w:t>、</w:t>
      </w:r>
      <w:r>
        <w:t>E</w:t>
      </w:r>
      <w:r>
        <w:rPr>
          <w:rFonts w:hint="eastAsia"/>
        </w:rPr>
        <w:t>、</w:t>
      </w:r>
      <w:r>
        <w:t>F</w:t>
      </w:r>
      <w:r>
        <w:rPr>
          <w:rFonts w:hint="eastAsia"/>
        </w:rPr>
        <w:t>三点</w:t>
      </w:r>
      <w:r>
        <w:rPr>
          <w:rFonts w:hint="eastAsia"/>
        </w:rPr>
        <w:t>PI</w:t>
      </w:r>
      <w:r>
        <w:rPr>
          <w:rFonts w:hint="eastAsia"/>
        </w:rPr>
        <w:t>值在</w:t>
      </w:r>
      <w:r>
        <w:rPr>
          <w:rFonts w:hint="eastAsia"/>
        </w:rPr>
        <w:t>30min</w:t>
      </w:r>
      <w:r>
        <w:rPr>
          <w:rFonts w:hint="eastAsia"/>
        </w:rPr>
        <w:t>内的变化曲线，图中虚线表示穴位所在经络线，</w:t>
      </w:r>
      <w:r>
        <w:rPr>
          <w:rFonts w:hint="eastAsia"/>
        </w:rPr>
        <w:t>D</w:t>
      </w:r>
      <w:r w:rsidRPr="00027149">
        <w:rPr>
          <w:rFonts w:hint="eastAsia"/>
        </w:rPr>
        <w:t>、</w:t>
      </w:r>
      <w:r>
        <w:t>E</w:t>
      </w:r>
      <w:r w:rsidRPr="00027149">
        <w:rPr>
          <w:rFonts w:hint="eastAsia"/>
        </w:rPr>
        <w:t>、</w:t>
      </w:r>
      <w:r>
        <w:t>F</w:t>
      </w:r>
      <w:r>
        <w:rPr>
          <w:rFonts w:hint="eastAsia"/>
        </w:rPr>
        <w:t>所代表的点与图</w:t>
      </w:r>
      <w:r>
        <w:rPr>
          <w:rFonts w:hint="eastAsia"/>
        </w:rPr>
        <w:t>5.2</w:t>
      </w:r>
      <w:r>
        <w:rPr>
          <w:rFonts w:hint="eastAsia"/>
        </w:rPr>
        <w:t>中相同，该三</w:t>
      </w:r>
      <w:r w:rsidRPr="00027149">
        <w:rPr>
          <w:rFonts w:hint="eastAsia"/>
        </w:rPr>
        <w:t>点作为</w:t>
      </w:r>
      <w:r w:rsidRPr="00027149">
        <w:rPr>
          <w:rFonts w:hint="eastAsia"/>
        </w:rPr>
        <w:t>PI</w:t>
      </w:r>
      <w:r w:rsidRPr="00027149">
        <w:rPr>
          <w:rFonts w:hint="eastAsia"/>
        </w:rPr>
        <w:t>值测量点，</w:t>
      </w:r>
      <w:r w:rsidRPr="00027149">
        <w:rPr>
          <w:rFonts w:hint="eastAsia"/>
        </w:rPr>
        <w:t>PI</w:t>
      </w:r>
      <w:r w:rsidRPr="00027149">
        <w:rPr>
          <w:rFonts w:hint="eastAsia"/>
        </w:rPr>
        <w:t>值计算方式同软管实验。</w:t>
      </w:r>
      <w:r>
        <w:t>D</w:t>
      </w:r>
      <w:r>
        <w:rPr>
          <w:rFonts w:hint="eastAsia"/>
        </w:rPr>
        <w:t>点为</w:t>
      </w:r>
      <w:proofErr w:type="gramStart"/>
      <w:r>
        <w:rPr>
          <w:rFonts w:hint="eastAsia"/>
        </w:rPr>
        <w:t>劳</w:t>
      </w:r>
      <w:proofErr w:type="gramEnd"/>
      <w:r>
        <w:rPr>
          <w:rFonts w:hint="eastAsia"/>
        </w:rPr>
        <w:t>宫穴，</w:t>
      </w:r>
      <w:proofErr w:type="gramStart"/>
      <w:r>
        <w:rPr>
          <w:rFonts w:hint="eastAsia"/>
        </w:rPr>
        <w:t>所在血线</w:t>
      </w:r>
      <w:r w:rsidRPr="00027149">
        <w:rPr>
          <w:rFonts w:hint="eastAsia"/>
        </w:rPr>
        <w:t>为</w:t>
      </w:r>
      <w:proofErr w:type="gramEnd"/>
      <w:r>
        <w:rPr>
          <w:rFonts w:hint="eastAsia"/>
        </w:rPr>
        <w:t>手</w:t>
      </w:r>
      <w:proofErr w:type="gramStart"/>
      <w:r>
        <w:rPr>
          <w:rFonts w:hint="eastAsia"/>
        </w:rPr>
        <w:t>厥</w:t>
      </w:r>
      <w:proofErr w:type="gramEnd"/>
      <w:r>
        <w:rPr>
          <w:rFonts w:hint="eastAsia"/>
        </w:rPr>
        <w:t>阴心包经</w:t>
      </w:r>
      <w:r w:rsidRPr="00027149">
        <w:rPr>
          <w:rFonts w:hint="eastAsia"/>
        </w:rPr>
        <w:t>；</w:t>
      </w:r>
      <w:r w:rsidR="000971D6">
        <w:t>E</w:t>
      </w:r>
      <w:r>
        <w:rPr>
          <w:rFonts w:hint="eastAsia"/>
        </w:rPr>
        <w:t>为合谷穴，所在虚线</w:t>
      </w:r>
      <w:r w:rsidRPr="00027149">
        <w:rPr>
          <w:rFonts w:hint="eastAsia"/>
        </w:rPr>
        <w:t>为</w:t>
      </w:r>
      <w:r w:rsidR="000971D6">
        <w:rPr>
          <w:rFonts w:hint="eastAsia"/>
        </w:rPr>
        <w:t>手少阴心经</w:t>
      </w:r>
      <w:r w:rsidRPr="00027149">
        <w:rPr>
          <w:rFonts w:hint="eastAsia"/>
        </w:rPr>
        <w:t>；</w:t>
      </w:r>
      <w:r w:rsidR="000971D6">
        <w:t>F</w:t>
      </w:r>
      <w:r w:rsidRPr="00027149">
        <w:rPr>
          <w:rFonts w:hint="eastAsia"/>
        </w:rPr>
        <w:t>点为非穴位对照点</w:t>
      </w:r>
      <w:r>
        <w:rPr>
          <w:rFonts w:hint="eastAsia"/>
        </w:rPr>
        <w:t>，不在任何经络上</w:t>
      </w:r>
      <w:commentRangeStart w:id="137"/>
      <w:r w:rsidRPr="00027149">
        <w:rPr>
          <w:rFonts w:hint="eastAsia"/>
        </w:rPr>
        <w:t>。</w:t>
      </w:r>
      <w:commentRangeEnd w:id="137"/>
      <w:r w:rsidR="000C4388">
        <w:rPr>
          <w:rStyle w:val="a9"/>
          <w:rFonts w:asciiTheme="minorHAnsi" w:hAnsiTheme="minorHAnsi"/>
        </w:rPr>
        <w:commentReference w:id="137"/>
      </w:r>
    </w:p>
    <w:p w:rsidR="000971D6" w:rsidRPr="005E35A9" w:rsidRDefault="000971D6" w:rsidP="008240B7">
      <w:pPr>
        <w:pStyle w:val="af2"/>
        <w:spacing w:line="240" w:lineRule="auto"/>
        <w:ind w:firstLineChars="0" w:firstLine="0"/>
        <w:jc w:val="center"/>
      </w:pPr>
      <w:r>
        <w:rPr>
          <w:noProof/>
        </w:rPr>
        <w:lastRenderedPageBreak/>
        <w:drawing>
          <wp:inline distT="0" distB="0" distL="0" distR="0">
            <wp:extent cx="4076477" cy="4355738"/>
            <wp:effectExtent l="0" t="0" r="635"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5" name="手背 自然状态.png"/>
                    <pic:cNvPicPr/>
                  </pic:nvPicPr>
                  <pic:blipFill>
                    <a:blip r:embed="rId4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076477" cy="4355738"/>
                    </a:xfrm>
                    <a:prstGeom prst="rect">
                      <a:avLst/>
                    </a:prstGeom>
                  </pic:spPr>
                </pic:pic>
              </a:graphicData>
            </a:graphic>
          </wp:inline>
        </w:drawing>
      </w:r>
    </w:p>
    <w:p w:rsidR="008240B7" w:rsidRDefault="000971D6" w:rsidP="008240B7">
      <w:pPr>
        <w:pStyle w:val="af2"/>
        <w:ind w:firstLineChars="0" w:firstLine="0"/>
        <w:jc w:val="center"/>
      </w:pPr>
      <w:r w:rsidRPr="00476864">
        <w:rPr>
          <w:rFonts w:hint="eastAsia"/>
        </w:rPr>
        <w:t>图</w:t>
      </w:r>
      <w:r>
        <w:rPr>
          <w:rFonts w:hint="eastAsia"/>
        </w:rPr>
        <w:t>5.</w:t>
      </w:r>
      <w:r w:rsidR="00F94AE5">
        <w:t>4</w:t>
      </w:r>
      <w:r>
        <w:rPr>
          <w:rFonts w:hint="eastAsia"/>
        </w:rPr>
        <w:t>自然状态手掌</w:t>
      </w:r>
      <w:r w:rsidRPr="00476864">
        <w:rPr>
          <w:rFonts w:hint="eastAsia"/>
        </w:rPr>
        <w:t>的血流分布图像及测量点</w:t>
      </w:r>
      <w:r w:rsidRPr="00476864">
        <w:rPr>
          <w:rFonts w:hint="eastAsia"/>
        </w:rPr>
        <w:t>PI</w:t>
      </w:r>
      <w:r w:rsidRPr="00476864">
        <w:rPr>
          <w:rFonts w:hint="eastAsia"/>
        </w:rPr>
        <w:t>值</w:t>
      </w:r>
    </w:p>
    <w:p w:rsidR="00941BFD" w:rsidRPr="000971D6" w:rsidRDefault="000971D6" w:rsidP="008240B7">
      <w:pPr>
        <w:pStyle w:val="af2"/>
        <w:ind w:firstLineChars="0" w:firstLine="0"/>
        <w:jc w:val="center"/>
      </w:pPr>
      <w:r>
        <w:rPr>
          <w:rFonts w:hint="eastAsia"/>
        </w:rPr>
        <w:t>Fig.5.</w:t>
      </w:r>
      <w:r>
        <w:t>4</w:t>
      </w:r>
      <w:r w:rsidRPr="00476864">
        <w:rPr>
          <w:rFonts w:hint="eastAsia"/>
        </w:rPr>
        <w:t>D</w:t>
      </w:r>
      <w:r w:rsidRPr="00476864">
        <w:t xml:space="preserve">istribution of blood flow </w:t>
      </w:r>
      <w:r w:rsidRPr="00476864">
        <w:rPr>
          <w:rFonts w:hint="eastAsia"/>
        </w:rPr>
        <w:t xml:space="preserve">and PI of </w:t>
      </w:r>
      <w:r w:rsidRPr="00476864">
        <w:t>interest</w:t>
      </w:r>
      <w:r w:rsidRPr="00476864">
        <w:rPr>
          <w:rFonts w:hint="eastAsia"/>
        </w:rPr>
        <w:t xml:space="preserve"> points </w:t>
      </w:r>
      <w:r w:rsidRPr="00476864">
        <w:t xml:space="preserve">on the </w:t>
      </w:r>
      <w:r>
        <w:rPr>
          <w:rFonts w:hint="eastAsia"/>
        </w:rPr>
        <w:t>palm</w:t>
      </w:r>
      <w:r w:rsidRPr="00476864">
        <w:rPr>
          <w:rFonts w:hint="eastAsia"/>
        </w:rPr>
        <w:t xml:space="preserve"> in a nature state</w:t>
      </w:r>
    </w:p>
    <w:p w:rsidR="001C66BE" w:rsidRPr="00476864" w:rsidRDefault="001C66BE" w:rsidP="008B1A87">
      <w:pPr>
        <w:pStyle w:val="af2"/>
        <w:ind w:firstLine="480"/>
      </w:pPr>
      <w:commentRangeStart w:id="138"/>
      <w:r>
        <w:t>30</w:t>
      </w:r>
      <w:r>
        <w:rPr>
          <w:rFonts w:hint="eastAsia"/>
        </w:rPr>
        <w:t>min</w:t>
      </w:r>
      <w:r>
        <w:rPr>
          <w:rFonts w:hint="eastAsia"/>
        </w:rPr>
        <w:t>内，手臂自然放置，未对外关穴</w:t>
      </w:r>
      <w:r w:rsidR="000971D6">
        <w:rPr>
          <w:rFonts w:hint="eastAsia"/>
        </w:rPr>
        <w:t>和内关穴</w:t>
      </w:r>
      <w:r>
        <w:rPr>
          <w:rFonts w:hint="eastAsia"/>
        </w:rPr>
        <w:t>进行施</w:t>
      </w:r>
      <w:proofErr w:type="gramStart"/>
      <w:r>
        <w:rPr>
          <w:rFonts w:hint="eastAsia"/>
        </w:rPr>
        <w:t>灸</w:t>
      </w:r>
      <w:proofErr w:type="gramEnd"/>
      <w:r>
        <w:rPr>
          <w:rFonts w:hint="eastAsia"/>
        </w:rPr>
        <w:t>，图</w:t>
      </w:r>
      <w:r>
        <w:rPr>
          <w:rFonts w:hint="eastAsia"/>
        </w:rPr>
        <w:t>5.3(</w:t>
      </w:r>
      <w:r>
        <w:t>b</w:t>
      </w:r>
      <w:r>
        <w:rPr>
          <w:rFonts w:hint="eastAsia"/>
        </w:rPr>
        <w:t>)</w:t>
      </w:r>
      <w:r>
        <w:rPr>
          <w:rFonts w:hint="eastAsia"/>
        </w:rPr>
        <w:t>中</w:t>
      </w:r>
      <w:r>
        <w:rPr>
          <w:rFonts w:hint="eastAsia"/>
        </w:rPr>
        <w:t>A</w:t>
      </w:r>
      <w:r>
        <w:rPr>
          <w:rFonts w:hint="eastAsia"/>
        </w:rPr>
        <w:t>、</w:t>
      </w:r>
      <w:r>
        <w:rPr>
          <w:rFonts w:hint="eastAsia"/>
        </w:rPr>
        <w:t>B</w:t>
      </w:r>
      <w:r>
        <w:rPr>
          <w:rFonts w:hint="eastAsia"/>
        </w:rPr>
        <w:t>、</w:t>
      </w:r>
      <w:r>
        <w:rPr>
          <w:rFonts w:hint="eastAsia"/>
        </w:rPr>
        <w:t>C</w:t>
      </w:r>
      <w:r>
        <w:rPr>
          <w:rFonts w:hint="eastAsia"/>
        </w:rPr>
        <w:t>三点的颜色在整个过程中均无较大变化，</w:t>
      </w:r>
      <w:r w:rsidR="00941BFD">
        <w:rPr>
          <w:rFonts w:hint="eastAsia"/>
        </w:rPr>
        <w:t>从图</w:t>
      </w:r>
      <w:r w:rsidR="00941BFD">
        <w:rPr>
          <w:rFonts w:hint="eastAsia"/>
        </w:rPr>
        <w:t>5.3(</w:t>
      </w:r>
      <w:r w:rsidR="00941BFD">
        <w:t>c</w:t>
      </w:r>
      <w:r w:rsidR="00941BFD">
        <w:rPr>
          <w:rFonts w:hint="eastAsia"/>
        </w:rPr>
        <w:t>)</w:t>
      </w:r>
      <w:r w:rsidR="00941BFD">
        <w:rPr>
          <w:rFonts w:hint="eastAsia"/>
        </w:rPr>
        <w:t>中可以看出，</w:t>
      </w:r>
      <w:r w:rsidRPr="00027149">
        <w:rPr>
          <w:rFonts w:hint="eastAsia"/>
        </w:rPr>
        <w:t>30min</w:t>
      </w:r>
      <w:r w:rsidR="00941BFD">
        <w:rPr>
          <w:rFonts w:hint="eastAsia"/>
        </w:rPr>
        <w:t>内</w:t>
      </w:r>
      <w:r w:rsidR="00941BFD">
        <w:rPr>
          <w:rFonts w:hint="eastAsia"/>
        </w:rPr>
        <w:t>A</w:t>
      </w:r>
      <w:r w:rsidR="00941BFD">
        <w:rPr>
          <w:rFonts w:hint="eastAsia"/>
        </w:rPr>
        <w:t>、</w:t>
      </w:r>
      <w:r w:rsidR="00941BFD">
        <w:rPr>
          <w:rFonts w:hint="eastAsia"/>
        </w:rPr>
        <w:t>B</w:t>
      </w:r>
      <w:r w:rsidR="00941BFD">
        <w:rPr>
          <w:rFonts w:hint="eastAsia"/>
        </w:rPr>
        <w:t>、</w:t>
      </w:r>
      <w:r w:rsidR="00941BFD">
        <w:rPr>
          <w:rFonts w:hint="eastAsia"/>
        </w:rPr>
        <w:t>C</w:t>
      </w:r>
      <w:r w:rsidR="00941BFD">
        <w:rPr>
          <w:rFonts w:hint="eastAsia"/>
        </w:rPr>
        <w:t>三点</w:t>
      </w:r>
      <w:r w:rsidRPr="00027149">
        <w:rPr>
          <w:rFonts w:hint="eastAsia"/>
        </w:rPr>
        <w:t>PI</w:t>
      </w:r>
      <w:r w:rsidRPr="00027149">
        <w:rPr>
          <w:rFonts w:hint="eastAsia"/>
        </w:rPr>
        <w:t>值波动较小。</w:t>
      </w:r>
      <w:r w:rsidR="000971D6">
        <w:rPr>
          <w:rFonts w:hint="eastAsia"/>
        </w:rPr>
        <w:t>同样，图</w:t>
      </w:r>
      <w:r w:rsidR="000971D6">
        <w:rPr>
          <w:rFonts w:hint="eastAsia"/>
        </w:rPr>
        <w:t>5.4</w:t>
      </w:r>
      <w:r w:rsidR="000971D6">
        <w:rPr>
          <w:rFonts w:hint="eastAsia"/>
        </w:rPr>
        <w:t>中所示自然状态下手掌检测点的变化也基本稳定。</w:t>
      </w:r>
      <w:commentRangeEnd w:id="138"/>
      <w:r w:rsidR="000C4388">
        <w:rPr>
          <w:rStyle w:val="a9"/>
          <w:rFonts w:asciiTheme="minorHAnsi" w:hAnsiTheme="minorHAnsi"/>
        </w:rPr>
        <w:commentReference w:id="138"/>
      </w:r>
      <w:r w:rsidRPr="00027149">
        <w:rPr>
          <w:rFonts w:hint="eastAsia"/>
        </w:rPr>
        <w:t>这说明人体在安静状态</w:t>
      </w:r>
      <w:proofErr w:type="gramStart"/>
      <w:r w:rsidRPr="00027149">
        <w:rPr>
          <w:rFonts w:hint="eastAsia"/>
        </w:rPr>
        <w:t>下手部</w:t>
      </w:r>
      <w:proofErr w:type="gramEnd"/>
      <w:r w:rsidRPr="00027149">
        <w:rPr>
          <w:rFonts w:hint="eastAsia"/>
        </w:rPr>
        <w:t>皮肤的血流流速较为稳定，</w:t>
      </w:r>
      <w:r w:rsidR="00941BFD" w:rsidRPr="00027149">
        <w:rPr>
          <w:rFonts w:hint="eastAsia"/>
        </w:rPr>
        <w:t>不同位置的流速又略有差异</w:t>
      </w:r>
      <w:r w:rsidR="00941BFD">
        <w:rPr>
          <w:rFonts w:ascii="宋体" w:eastAsia="宋体" w:hAnsi="宋体" w:cs="宋体" w:hint="eastAsia"/>
          <w:kern w:val="0"/>
          <w:szCs w:val="21"/>
        </w:rPr>
        <w:t>。</w:t>
      </w:r>
      <w:r w:rsidR="00941BFD">
        <w:rPr>
          <w:rFonts w:hint="eastAsia"/>
        </w:rPr>
        <w:t>综合</w:t>
      </w:r>
      <w:r w:rsidR="00941BFD">
        <w:rPr>
          <w:rFonts w:hint="eastAsia"/>
        </w:rPr>
        <w:t>10</w:t>
      </w:r>
      <w:r w:rsidR="00941BFD">
        <w:rPr>
          <w:rFonts w:hint="eastAsia"/>
        </w:rPr>
        <w:t>名受试者的结果来看，每位受试者的</w:t>
      </w:r>
      <w:r w:rsidR="00941BFD">
        <w:rPr>
          <w:rFonts w:hint="eastAsia"/>
        </w:rPr>
        <w:t>PI</w:t>
      </w:r>
      <w:r w:rsidR="00941BFD">
        <w:rPr>
          <w:rFonts w:hint="eastAsia"/>
        </w:rPr>
        <w:t>值又略有不同，这说明</w:t>
      </w:r>
      <w:r w:rsidR="000971D6">
        <w:rPr>
          <w:rFonts w:hint="eastAsia"/>
        </w:rPr>
        <w:t>皮肤血流流速存在个体差异。</w:t>
      </w:r>
    </w:p>
    <w:p w:rsidR="00027149" w:rsidRPr="00027149" w:rsidRDefault="00027149" w:rsidP="000E05FB">
      <w:pPr>
        <w:pStyle w:val="af"/>
        <w:spacing w:before="156"/>
      </w:pPr>
      <w:bookmarkStart w:id="139" w:name="_Toc492044873"/>
      <w:r>
        <w:rPr>
          <w:rFonts w:hint="eastAsia"/>
        </w:rPr>
        <w:t>5.2</w:t>
      </w:r>
      <w:r w:rsidRPr="00027149">
        <w:rPr>
          <w:rFonts w:hint="eastAsia"/>
        </w:rPr>
        <w:t>.2外关穴艾</w:t>
      </w:r>
      <w:proofErr w:type="gramStart"/>
      <w:r w:rsidRPr="00027149">
        <w:rPr>
          <w:rFonts w:hint="eastAsia"/>
        </w:rPr>
        <w:t>灸</w:t>
      </w:r>
      <w:proofErr w:type="gramEnd"/>
      <w:r w:rsidRPr="00027149">
        <w:rPr>
          <w:rFonts w:hint="eastAsia"/>
        </w:rPr>
        <w:t>实验</w:t>
      </w:r>
      <w:bookmarkEnd w:id="139"/>
    </w:p>
    <w:p w:rsidR="00027149" w:rsidRPr="00027149" w:rsidRDefault="00F94AE5" w:rsidP="008B1A87">
      <w:pPr>
        <w:pStyle w:val="af2"/>
        <w:ind w:firstLine="480"/>
      </w:pPr>
      <w:r>
        <w:rPr>
          <w:rFonts w:hint="eastAsia"/>
        </w:rPr>
        <w:t>对受试者外关穴进行艾</w:t>
      </w:r>
      <w:proofErr w:type="gramStart"/>
      <w:r>
        <w:rPr>
          <w:rFonts w:hint="eastAsia"/>
        </w:rPr>
        <w:t>灸</w:t>
      </w:r>
      <w:proofErr w:type="gramEnd"/>
      <w:r>
        <w:rPr>
          <w:rFonts w:hint="eastAsia"/>
        </w:rPr>
        <w:t>，观察该侧手背的散斑对比伪彩色变化以及检测点的</w:t>
      </w:r>
      <w:r>
        <w:rPr>
          <w:rFonts w:hint="eastAsia"/>
        </w:rPr>
        <w:t>PI</w:t>
      </w:r>
      <w:r>
        <w:rPr>
          <w:rFonts w:hint="eastAsia"/>
        </w:rPr>
        <w:t>值变化。如</w:t>
      </w:r>
      <w:r w:rsidR="00027149" w:rsidRPr="00027149">
        <w:rPr>
          <w:rFonts w:hint="eastAsia"/>
        </w:rPr>
        <w:t>图</w:t>
      </w:r>
      <w:r>
        <w:t>5.5</w:t>
      </w:r>
      <w:r w:rsidR="00FE165E">
        <w:t>(b)</w:t>
      </w:r>
      <w:r w:rsidR="00027149" w:rsidRPr="00027149">
        <w:rPr>
          <w:rFonts w:hint="eastAsia"/>
        </w:rPr>
        <w:t>所示</w:t>
      </w:r>
      <w:r>
        <w:rPr>
          <w:rFonts w:hint="eastAsia"/>
        </w:rPr>
        <w:t>，</w:t>
      </w:r>
      <w:r w:rsidR="00027149" w:rsidRPr="00027149">
        <w:rPr>
          <w:rFonts w:hint="eastAsia"/>
        </w:rPr>
        <w:t>艾</w:t>
      </w:r>
      <w:proofErr w:type="gramStart"/>
      <w:r w:rsidR="00027149" w:rsidRPr="00027149">
        <w:rPr>
          <w:rFonts w:hint="eastAsia"/>
        </w:rPr>
        <w:t>灸</w:t>
      </w:r>
      <w:proofErr w:type="gramEnd"/>
      <w:r>
        <w:rPr>
          <w:rFonts w:hint="eastAsia"/>
        </w:rPr>
        <w:t>15min</w:t>
      </w:r>
      <w:r>
        <w:rPr>
          <w:rFonts w:hint="eastAsia"/>
        </w:rPr>
        <w:t>时</w:t>
      </w:r>
      <w:r w:rsidR="00027149" w:rsidRPr="00027149">
        <w:rPr>
          <w:rFonts w:hint="eastAsia"/>
        </w:rPr>
        <w:t>，</w:t>
      </w:r>
      <w:r>
        <w:rPr>
          <w:rFonts w:hint="eastAsia"/>
        </w:rPr>
        <w:t>伪彩色图中可以明显看到</w:t>
      </w:r>
      <w:r w:rsidR="00027149" w:rsidRPr="00027149">
        <w:rPr>
          <w:rFonts w:hint="eastAsia"/>
        </w:rPr>
        <w:t>A</w:t>
      </w:r>
      <w:proofErr w:type="gramStart"/>
      <w:r>
        <w:rPr>
          <w:rFonts w:hint="eastAsia"/>
        </w:rPr>
        <w:t>点液门</w:t>
      </w:r>
      <w:proofErr w:type="gramEnd"/>
      <w:r>
        <w:rPr>
          <w:rFonts w:hint="eastAsia"/>
        </w:rPr>
        <w:t>穴周围及该</w:t>
      </w:r>
      <w:proofErr w:type="gramStart"/>
      <w:r>
        <w:rPr>
          <w:rFonts w:hint="eastAsia"/>
        </w:rPr>
        <w:t>穴</w:t>
      </w:r>
      <w:r w:rsidR="00FE165E">
        <w:rPr>
          <w:rFonts w:hint="eastAsia"/>
        </w:rPr>
        <w:t>所在</w:t>
      </w:r>
      <w:proofErr w:type="gramEnd"/>
      <w:r w:rsidR="00FE165E">
        <w:rPr>
          <w:rFonts w:hint="eastAsia"/>
        </w:rPr>
        <w:t>的手少阴三焦经循经线上</w:t>
      </w:r>
      <w:r>
        <w:rPr>
          <w:rFonts w:hint="eastAsia"/>
        </w:rPr>
        <w:t>颜色变化较大，黄色由浅变深变化最为明显；</w:t>
      </w:r>
      <w:r w:rsidR="00027149" w:rsidRPr="00027149">
        <w:rPr>
          <w:rFonts w:hint="eastAsia"/>
        </w:rPr>
        <w:t>B</w:t>
      </w:r>
      <w:r w:rsidR="00027149" w:rsidRPr="00027149">
        <w:rPr>
          <w:rFonts w:hint="eastAsia"/>
        </w:rPr>
        <w:t>点</w:t>
      </w:r>
      <w:r w:rsidR="00FE165E">
        <w:rPr>
          <w:rFonts w:hint="eastAsia"/>
        </w:rPr>
        <w:t>合谷</w:t>
      </w:r>
      <w:proofErr w:type="gramStart"/>
      <w:r w:rsidR="00FE165E">
        <w:rPr>
          <w:rFonts w:hint="eastAsia"/>
        </w:rPr>
        <w:t>穴</w:t>
      </w:r>
      <w:proofErr w:type="gramEnd"/>
      <w:r w:rsidR="00FE165E">
        <w:rPr>
          <w:rFonts w:hint="eastAsia"/>
        </w:rPr>
        <w:t>周围及该</w:t>
      </w:r>
      <w:proofErr w:type="gramStart"/>
      <w:r w:rsidR="00FE165E">
        <w:rPr>
          <w:rFonts w:hint="eastAsia"/>
        </w:rPr>
        <w:t>穴所在</w:t>
      </w:r>
      <w:proofErr w:type="gramEnd"/>
      <w:r w:rsidR="00FE165E">
        <w:rPr>
          <w:rFonts w:hint="eastAsia"/>
        </w:rPr>
        <w:t>的手太阳大肠经循经线上颜色变化不明显；</w:t>
      </w:r>
      <w:r w:rsidR="00027149" w:rsidRPr="00027149">
        <w:rPr>
          <w:rFonts w:hint="eastAsia"/>
        </w:rPr>
        <w:t>非穴位对照点</w:t>
      </w:r>
      <w:r w:rsidR="00027149" w:rsidRPr="00027149">
        <w:rPr>
          <w:rFonts w:hint="eastAsia"/>
        </w:rPr>
        <w:t>C</w:t>
      </w:r>
      <w:r w:rsidR="00027149" w:rsidRPr="00027149">
        <w:rPr>
          <w:rFonts w:hint="eastAsia"/>
        </w:rPr>
        <w:t>点周围颜色变化</w:t>
      </w:r>
      <w:r w:rsidR="00FE165E">
        <w:rPr>
          <w:rFonts w:hint="eastAsia"/>
        </w:rPr>
        <w:t>同样</w:t>
      </w:r>
      <w:r w:rsidR="00027149" w:rsidRPr="00027149">
        <w:rPr>
          <w:rFonts w:hint="eastAsia"/>
        </w:rPr>
        <w:t>不明显。</w:t>
      </w:r>
      <w:r w:rsidR="00FE165E">
        <w:rPr>
          <w:rFonts w:hint="eastAsia"/>
        </w:rPr>
        <w:t>如图</w:t>
      </w:r>
      <w:r w:rsidR="00FE165E">
        <w:rPr>
          <w:rFonts w:hint="eastAsia"/>
        </w:rPr>
        <w:t>5.5(</w:t>
      </w:r>
      <w:r w:rsidR="00FE165E">
        <w:t>c</w:t>
      </w:r>
      <w:r w:rsidR="00FE165E">
        <w:rPr>
          <w:rFonts w:hint="eastAsia"/>
        </w:rPr>
        <w:t>)</w:t>
      </w:r>
      <w:r w:rsidR="00FE165E">
        <w:rPr>
          <w:rFonts w:hint="eastAsia"/>
        </w:rPr>
        <w:t>所示，停</w:t>
      </w:r>
      <w:proofErr w:type="gramStart"/>
      <w:r w:rsidR="00FE165E">
        <w:rPr>
          <w:rFonts w:hint="eastAsia"/>
        </w:rPr>
        <w:t>灸</w:t>
      </w:r>
      <w:proofErr w:type="gramEnd"/>
      <w:r w:rsidR="00FE165E">
        <w:rPr>
          <w:rFonts w:hint="eastAsia"/>
        </w:rPr>
        <w:t>后</w:t>
      </w:r>
      <w:r w:rsidR="00027149" w:rsidRPr="00027149">
        <w:rPr>
          <w:rFonts w:hint="eastAsia"/>
        </w:rPr>
        <w:t>，</w:t>
      </w:r>
      <w:r w:rsidR="00027149" w:rsidRPr="00027149">
        <w:rPr>
          <w:rFonts w:hint="eastAsia"/>
        </w:rPr>
        <w:t>A</w:t>
      </w:r>
      <w:proofErr w:type="gramStart"/>
      <w:r w:rsidR="00027149" w:rsidRPr="00027149">
        <w:rPr>
          <w:rFonts w:hint="eastAsia"/>
        </w:rPr>
        <w:t>点</w:t>
      </w:r>
      <w:r w:rsidR="00FE165E">
        <w:rPr>
          <w:rFonts w:hint="eastAsia"/>
        </w:rPr>
        <w:t>液门</w:t>
      </w:r>
      <w:proofErr w:type="gramEnd"/>
      <w:r w:rsidR="00FE165E">
        <w:rPr>
          <w:rFonts w:hint="eastAsia"/>
        </w:rPr>
        <w:t>穴及其</w:t>
      </w:r>
      <w:r w:rsidR="00027149" w:rsidRPr="00027149">
        <w:rPr>
          <w:rFonts w:hint="eastAsia"/>
        </w:rPr>
        <w:t>所在经络</w:t>
      </w:r>
      <w:r w:rsidR="00FE165E">
        <w:rPr>
          <w:rFonts w:hint="eastAsia"/>
        </w:rPr>
        <w:t>上的颜色逐渐变淡，手背整体</w:t>
      </w:r>
      <w:r w:rsidR="00027149" w:rsidRPr="00027149">
        <w:rPr>
          <w:rFonts w:hint="eastAsia"/>
        </w:rPr>
        <w:t>颜色</w:t>
      </w:r>
      <w:r w:rsidR="00FE165E">
        <w:rPr>
          <w:rFonts w:hint="eastAsia"/>
        </w:rPr>
        <w:t>变化</w:t>
      </w:r>
      <w:r w:rsidR="00027149" w:rsidRPr="00027149">
        <w:rPr>
          <w:rFonts w:hint="eastAsia"/>
        </w:rPr>
        <w:t>在停</w:t>
      </w:r>
      <w:proofErr w:type="gramStart"/>
      <w:r w:rsidR="00027149" w:rsidRPr="00027149">
        <w:rPr>
          <w:rFonts w:hint="eastAsia"/>
        </w:rPr>
        <w:t>灸</w:t>
      </w:r>
      <w:proofErr w:type="gramEnd"/>
      <w:r w:rsidR="00027149" w:rsidRPr="00027149">
        <w:rPr>
          <w:rFonts w:hint="eastAsia"/>
        </w:rPr>
        <w:t>15min</w:t>
      </w:r>
      <w:r w:rsidR="00027149" w:rsidRPr="00027149">
        <w:rPr>
          <w:rFonts w:hint="eastAsia"/>
        </w:rPr>
        <w:t>后趋于稳定。</w:t>
      </w:r>
    </w:p>
    <w:p w:rsidR="00027149" w:rsidRPr="00027149" w:rsidRDefault="00FE165E" w:rsidP="008B1A87">
      <w:pPr>
        <w:pStyle w:val="af2"/>
        <w:ind w:firstLine="480"/>
      </w:pPr>
      <w:r>
        <w:rPr>
          <w:rFonts w:hint="eastAsia"/>
        </w:rPr>
        <w:lastRenderedPageBreak/>
        <w:t>对实验过程中采集到的</w:t>
      </w:r>
      <w:r w:rsidR="00027149" w:rsidRPr="00027149">
        <w:rPr>
          <w:rFonts w:hint="eastAsia"/>
        </w:rPr>
        <w:t>A</w:t>
      </w:r>
      <w:r w:rsidR="00027149" w:rsidRPr="00027149">
        <w:rPr>
          <w:rFonts w:hint="eastAsia"/>
        </w:rPr>
        <w:t>、</w:t>
      </w:r>
      <w:r w:rsidR="00027149" w:rsidRPr="00027149">
        <w:rPr>
          <w:rFonts w:hint="eastAsia"/>
        </w:rPr>
        <w:t>B</w:t>
      </w:r>
      <w:r w:rsidR="00027149" w:rsidRPr="00027149">
        <w:rPr>
          <w:rFonts w:hint="eastAsia"/>
        </w:rPr>
        <w:t>、</w:t>
      </w:r>
      <w:r w:rsidR="00027149" w:rsidRPr="00027149">
        <w:rPr>
          <w:rFonts w:hint="eastAsia"/>
        </w:rPr>
        <w:t>C</w:t>
      </w:r>
      <w:r w:rsidR="00027149" w:rsidRPr="00027149">
        <w:rPr>
          <w:rFonts w:hint="eastAsia"/>
        </w:rPr>
        <w:t>三个检测点的</w:t>
      </w:r>
      <w:r w:rsidR="00027149" w:rsidRPr="00027149">
        <w:rPr>
          <w:rFonts w:hint="eastAsia"/>
        </w:rPr>
        <w:t>PI</w:t>
      </w:r>
      <w:r w:rsidR="00027149" w:rsidRPr="00027149">
        <w:rPr>
          <w:rFonts w:hint="eastAsia"/>
        </w:rPr>
        <w:t>值</w:t>
      </w:r>
      <w:r>
        <w:rPr>
          <w:rFonts w:hint="eastAsia"/>
        </w:rPr>
        <w:t>进行</w:t>
      </w:r>
      <w:r w:rsidR="00027149" w:rsidRPr="00027149">
        <w:rPr>
          <w:rFonts w:hint="eastAsia"/>
        </w:rPr>
        <w:t>统计</w:t>
      </w:r>
      <w:r>
        <w:rPr>
          <w:rFonts w:hint="eastAsia"/>
        </w:rPr>
        <w:t>学处理</w:t>
      </w:r>
      <w:r w:rsidR="00027149" w:rsidRPr="00027149">
        <w:rPr>
          <w:rFonts w:hint="eastAsia"/>
        </w:rPr>
        <w:t>，</w:t>
      </w:r>
      <w:r>
        <w:rPr>
          <w:rFonts w:hint="eastAsia"/>
        </w:rPr>
        <w:t>得到</w:t>
      </w:r>
      <w:r w:rsidR="00027149" w:rsidRPr="00027149">
        <w:rPr>
          <w:rFonts w:hint="eastAsia"/>
        </w:rPr>
        <w:t>艾</w:t>
      </w:r>
      <w:proofErr w:type="gramStart"/>
      <w:r w:rsidR="00027149" w:rsidRPr="00027149">
        <w:rPr>
          <w:rFonts w:hint="eastAsia"/>
        </w:rPr>
        <w:t>灸</w:t>
      </w:r>
      <w:proofErr w:type="gramEnd"/>
      <w:r w:rsidR="00027149" w:rsidRPr="00027149">
        <w:rPr>
          <w:rFonts w:hint="eastAsia"/>
        </w:rPr>
        <w:t>过程</w:t>
      </w:r>
      <w:r>
        <w:rPr>
          <w:rFonts w:hint="eastAsia"/>
        </w:rPr>
        <w:t>中</w:t>
      </w:r>
      <w:r w:rsidR="00027149" w:rsidRPr="00027149">
        <w:rPr>
          <w:rFonts w:hint="eastAsia"/>
        </w:rPr>
        <w:t>PI</w:t>
      </w:r>
      <w:r w:rsidR="00027149" w:rsidRPr="00027149">
        <w:rPr>
          <w:rFonts w:hint="eastAsia"/>
        </w:rPr>
        <w:t>值变化趋势</w:t>
      </w:r>
      <w:r>
        <w:rPr>
          <w:rFonts w:hint="eastAsia"/>
        </w:rPr>
        <w:t>的拟合</w:t>
      </w:r>
      <w:r w:rsidR="00027149" w:rsidRPr="00027149">
        <w:rPr>
          <w:rFonts w:hint="eastAsia"/>
        </w:rPr>
        <w:t>线，如图</w:t>
      </w:r>
      <w:r>
        <w:t>5.5</w:t>
      </w:r>
      <w:r w:rsidR="00027149" w:rsidRPr="00027149">
        <w:rPr>
          <w:rFonts w:hint="eastAsia"/>
        </w:rPr>
        <w:t>（</w:t>
      </w:r>
      <w:r w:rsidR="00027149" w:rsidRPr="00027149">
        <w:rPr>
          <w:rFonts w:hint="eastAsia"/>
        </w:rPr>
        <w:t>c</w:t>
      </w:r>
      <w:r w:rsidR="00027149" w:rsidRPr="00027149">
        <w:rPr>
          <w:rFonts w:hint="eastAsia"/>
        </w:rPr>
        <w:t>）所示，</w:t>
      </w:r>
      <w:r w:rsidR="00734107">
        <w:rPr>
          <w:rFonts w:hint="eastAsia"/>
        </w:rPr>
        <w:t>A</w:t>
      </w:r>
      <w:r w:rsidR="00734107">
        <w:rPr>
          <w:rFonts w:hint="eastAsia"/>
        </w:rPr>
        <w:t>在</w:t>
      </w:r>
      <w:r w:rsidR="00734107">
        <w:rPr>
          <w:rFonts w:hint="eastAsia"/>
        </w:rPr>
        <w:t>15min</w:t>
      </w:r>
      <w:r w:rsidR="00734107">
        <w:rPr>
          <w:rFonts w:hint="eastAsia"/>
        </w:rPr>
        <w:t>前后</w:t>
      </w:r>
      <w:r w:rsidR="00734107">
        <w:rPr>
          <w:rFonts w:hint="eastAsia"/>
        </w:rPr>
        <w:t>P</w:t>
      </w:r>
      <w:r w:rsidR="00734107">
        <w:t>I</w:t>
      </w:r>
      <w:r w:rsidR="00734107">
        <w:rPr>
          <w:rFonts w:hint="eastAsia"/>
        </w:rPr>
        <w:t>值达到最大，比较</w:t>
      </w:r>
      <w:r w:rsidR="00055FCD">
        <w:rPr>
          <w:rFonts w:hint="eastAsia"/>
        </w:rPr>
        <w:t>曲线最大</w:t>
      </w:r>
      <w:proofErr w:type="gramStart"/>
      <w:r w:rsidR="00055FCD">
        <w:rPr>
          <w:rFonts w:hint="eastAsia"/>
        </w:rPr>
        <w:t>值时刻</w:t>
      </w:r>
      <w:proofErr w:type="gramEnd"/>
      <w:r w:rsidR="00055FCD">
        <w:rPr>
          <w:rFonts w:hint="eastAsia"/>
        </w:rPr>
        <w:t>与</w:t>
      </w:r>
      <w:r w:rsidR="00055FCD">
        <w:rPr>
          <w:rFonts w:hint="eastAsia"/>
        </w:rPr>
        <w:t>0min</w:t>
      </w:r>
      <w:proofErr w:type="gramStart"/>
      <w:r w:rsidR="00055FCD">
        <w:rPr>
          <w:rFonts w:hint="eastAsia"/>
        </w:rPr>
        <w:t>时</w:t>
      </w:r>
      <w:r w:rsidR="00734107">
        <w:rPr>
          <w:rFonts w:hint="eastAsia"/>
        </w:rPr>
        <w:t>数据</w:t>
      </w:r>
      <w:proofErr w:type="gramEnd"/>
      <w:r w:rsidR="00734107">
        <w:rPr>
          <w:rFonts w:hint="eastAsia"/>
        </w:rPr>
        <w:t>变化，</w:t>
      </w:r>
      <w:r w:rsidR="00027149" w:rsidRPr="00027149">
        <w:rPr>
          <w:rFonts w:hint="eastAsia"/>
        </w:rPr>
        <w:t>A</w:t>
      </w:r>
      <w:proofErr w:type="gramStart"/>
      <w:r w:rsidR="00027149" w:rsidRPr="00027149">
        <w:rPr>
          <w:rFonts w:hint="eastAsia"/>
        </w:rPr>
        <w:t>点液门</w:t>
      </w:r>
      <w:proofErr w:type="gramEnd"/>
      <w:r w:rsidR="00027149" w:rsidRPr="00027149">
        <w:rPr>
          <w:rFonts w:hint="eastAsia"/>
        </w:rPr>
        <w:t>穴</w:t>
      </w:r>
      <w:r w:rsidR="00027149" w:rsidRPr="00027149">
        <w:rPr>
          <w:rFonts w:hint="eastAsia"/>
        </w:rPr>
        <w:t>PI</w:t>
      </w:r>
      <w:r w:rsidR="00027149" w:rsidRPr="00027149">
        <w:rPr>
          <w:rFonts w:hint="eastAsia"/>
        </w:rPr>
        <w:t>值较</w:t>
      </w:r>
      <w:r w:rsidR="00027149" w:rsidRPr="00027149">
        <w:rPr>
          <w:rFonts w:hint="eastAsia"/>
        </w:rPr>
        <w:t>0</w:t>
      </w:r>
      <w:r w:rsidR="00055FCD">
        <w:rPr>
          <w:rFonts w:hint="eastAsia"/>
        </w:rPr>
        <w:t>时刻</w:t>
      </w:r>
      <w:r w:rsidR="00027149" w:rsidRPr="00027149">
        <w:rPr>
          <w:rFonts w:hint="eastAsia"/>
        </w:rPr>
        <w:t>升高</w:t>
      </w:r>
      <w:r w:rsidR="00027149" w:rsidRPr="00027149">
        <w:rPr>
          <w:rFonts w:hint="eastAsia"/>
        </w:rPr>
        <w:t>30.07%</w:t>
      </w:r>
      <w:r w:rsidR="00027149" w:rsidRPr="00027149">
        <w:rPr>
          <w:rFonts w:hint="eastAsia"/>
        </w:rPr>
        <w:t>，</w:t>
      </w:r>
      <w:r w:rsidR="00027149" w:rsidRPr="00027149">
        <w:rPr>
          <w:rFonts w:hint="eastAsia"/>
        </w:rPr>
        <w:t xml:space="preserve"> B</w:t>
      </w:r>
      <w:r w:rsidR="00055FCD">
        <w:rPr>
          <w:rFonts w:hint="eastAsia"/>
        </w:rPr>
        <w:t>点合谷</w:t>
      </w:r>
      <w:proofErr w:type="gramStart"/>
      <w:r w:rsidR="00055FCD">
        <w:rPr>
          <w:rFonts w:hint="eastAsia"/>
        </w:rPr>
        <w:t>穴</w:t>
      </w:r>
      <w:proofErr w:type="gramEnd"/>
      <w:r w:rsidR="00027149" w:rsidRPr="00027149">
        <w:rPr>
          <w:rFonts w:hint="eastAsia"/>
        </w:rPr>
        <w:t>升高</w:t>
      </w:r>
      <w:r w:rsidR="00027149" w:rsidRPr="00027149">
        <w:rPr>
          <w:rFonts w:hint="eastAsia"/>
        </w:rPr>
        <w:t>10.94%</w:t>
      </w:r>
      <w:r w:rsidR="00027149" w:rsidRPr="00027149">
        <w:rPr>
          <w:rFonts w:hint="eastAsia"/>
        </w:rPr>
        <w:t>，而</w:t>
      </w:r>
      <w:r w:rsidR="00027149" w:rsidRPr="00027149">
        <w:rPr>
          <w:rFonts w:hint="eastAsia"/>
        </w:rPr>
        <w:t>C</w:t>
      </w:r>
      <w:r w:rsidR="00027149" w:rsidRPr="00027149">
        <w:rPr>
          <w:rFonts w:hint="eastAsia"/>
        </w:rPr>
        <w:t>点非穴位</w:t>
      </w:r>
      <w:r w:rsidR="00027149" w:rsidRPr="00027149">
        <w:rPr>
          <w:rFonts w:hint="eastAsia"/>
        </w:rPr>
        <w:t>PI</w:t>
      </w:r>
      <w:proofErr w:type="gramStart"/>
      <w:r w:rsidR="00055FCD">
        <w:rPr>
          <w:rFonts w:hint="eastAsia"/>
        </w:rPr>
        <w:t>值几乎</w:t>
      </w:r>
      <w:proofErr w:type="gramEnd"/>
      <w:r w:rsidR="00055FCD">
        <w:rPr>
          <w:rFonts w:hint="eastAsia"/>
        </w:rPr>
        <w:t>无</w:t>
      </w:r>
      <w:r w:rsidR="00027149" w:rsidRPr="00027149">
        <w:rPr>
          <w:rFonts w:hint="eastAsia"/>
        </w:rPr>
        <w:t>变化。</w:t>
      </w:r>
      <w:r w:rsidR="00027149" w:rsidRPr="00027149">
        <w:rPr>
          <w:rFonts w:hint="eastAsia"/>
        </w:rPr>
        <w:t>A</w:t>
      </w:r>
      <w:proofErr w:type="gramStart"/>
      <w:r w:rsidR="00027149" w:rsidRPr="00027149">
        <w:rPr>
          <w:rFonts w:hint="eastAsia"/>
        </w:rPr>
        <w:t>点</w:t>
      </w:r>
      <w:r w:rsidR="00055FCD">
        <w:rPr>
          <w:rFonts w:hint="eastAsia"/>
        </w:rPr>
        <w:t>液门</w:t>
      </w:r>
      <w:proofErr w:type="gramEnd"/>
      <w:r w:rsidR="00055FCD">
        <w:rPr>
          <w:rFonts w:hint="eastAsia"/>
        </w:rPr>
        <w:t>穴</w:t>
      </w:r>
      <w:r w:rsidR="00027149" w:rsidRPr="00027149">
        <w:rPr>
          <w:rFonts w:hint="eastAsia"/>
        </w:rPr>
        <w:t>与艾</w:t>
      </w:r>
      <w:proofErr w:type="gramStart"/>
      <w:r w:rsidR="00027149" w:rsidRPr="00027149">
        <w:rPr>
          <w:rFonts w:hint="eastAsia"/>
        </w:rPr>
        <w:t>灸</w:t>
      </w:r>
      <w:proofErr w:type="gramEnd"/>
      <w:r w:rsidR="00027149" w:rsidRPr="00027149">
        <w:rPr>
          <w:rFonts w:hint="eastAsia"/>
        </w:rPr>
        <w:t>穴位点</w:t>
      </w:r>
      <w:r w:rsidR="00055FCD">
        <w:rPr>
          <w:rFonts w:hint="eastAsia"/>
        </w:rPr>
        <w:t>外关穴同在手少阳三焦经上</w:t>
      </w:r>
      <w:r w:rsidR="00027149" w:rsidRPr="00027149">
        <w:rPr>
          <w:rFonts w:hint="eastAsia"/>
        </w:rPr>
        <w:t>，其艾</w:t>
      </w:r>
      <w:proofErr w:type="gramStart"/>
      <w:r w:rsidR="00027149" w:rsidRPr="00027149">
        <w:rPr>
          <w:rFonts w:hint="eastAsia"/>
        </w:rPr>
        <w:t>灸</w:t>
      </w:r>
      <w:proofErr w:type="gramEnd"/>
      <w:r w:rsidR="00027149" w:rsidRPr="00027149">
        <w:rPr>
          <w:rFonts w:hint="eastAsia"/>
        </w:rPr>
        <w:t>后的</w:t>
      </w:r>
      <w:r w:rsidR="00055FCD">
        <w:rPr>
          <w:rFonts w:hint="eastAsia"/>
        </w:rPr>
        <w:t>伪彩色</w:t>
      </w:r>
      <w:r w:rsidR="00027149" w:rsidRPr="00027149">
        <w:rPr>
          <w:rFonts w:hint="eastAsia"/>
        </w:rPr>
        <w:t>变化</w:t>
      </w:r>
      <w:r w:rsidR="00055FCD">
        <w:rPr>
          <w:rFonts w:hint="eastAsia"/>
        </w:rPr>
        <w:t>和</w:t>
      </w:r>
      <w:r w:rsidR="00055FCD">
        <w:rPr>
          <w:rFonts w:hint="eastAsia"/>
        </w:rPr>
        <w:t>PI</w:t>
      </w:r>
      <w:r w:rsidR="00055FCD">
        <w:rPr>
          <w:rFonts w:hint="eastAsia"/>
        </w:rPr>
        <w:t>值变化</w:t>
      </w:r>
      <w:r w:rsidR="00027149" w:rsidRPr="00027149">
        <w:rPr>
          <w:rFonts w:hint="eastAsia"/>
        </w:rPr>
        <w:t>也最为明显；</w:t>
      </w:r>
      <w:r w:rsidR="00027149" w:rsidRPr="00027149">
        <w:rPr>
          <w:rFonts w:hint="eastAsia"/>
        </w:rPr>
        <w:t>B</w:t>
      </w:r>
      <w:r w:rsidR="00027149" w:rsidRPr="00027149">
        <w:rPr>
          <w:rFonts w:hint="eastAsia"/>
        </w:rPr>
        <w:t>点</w:t>
      </w:r>
      <w:r w:rsidR="00055FCD">
        <w:rPr>
          <w:rFonts w:hint="eastAsia"/>
        </w:rPr>
        <w:t>合谷</w:t>
      </w:r>
      <w:proofErr w:type="gramStart"/>
      <w:r w:rsidR="00055FCD">
        <w:rPr>
          <w:rFonts w:hint="eastAsia"/>
        </w:rPr>
        <w:t>穴</w:t>
      </w:r>
      <w:proofErr w:type="gramEnd"/>
      <w:r w:rsidR="00027149" w:rsidRPr="00027149">
        <w:rPr>
          <w:rFonts w:hint="eastAsia"/>
        </w:rPr>
        <w:t>所在经络</w:t>
      </w:r>
      <w:r w:rsidR="00055FCD">
        <w:rPr>
          <w:rFonts w:hint="eastAsia"/>
        </w:rPr>
        <w:t>会</w:t>
      </w:r>
      <w:r w:rsidR="00027149" w:rsidRPr="00027149">
        <w:rPr>
          <w:rFonts w:hint="eastAsia"/>
        </w:rPr>
        <w:t>受艾</w:t>
      </w:r>
      <w:proofErr w:type="gramStart"/>
      <w:r w:rsidR="00027149" w:rsidRPr="00027149">
        <w:rPr>
          <w:rFonts w:hint="eastAsia"/>
        </w:rPr>
        <w:t>灸</w:t>
      </w:r>
      <w:proofErr w:type="gramEnd"/>
      <w:r w:rsidR="00027149" w:rsidRPr="00027149">
        <w:rPr>
          <w:rFonts w:hint="eastAsia"/>
        </w:rPr>
        <w:t>少量热辐射影响，</w:t>
      </w:r>
      <w:r w:rsidR="00055FCD">
        <w:rPr>
          <w:rFonts w:hint="eastAsia"/>
        </w:rPr>
        <w:t>因此</w:t>
      </w:r>
      <w:r w:rsidR="00027149" w:rsidRPr="00027149">
        <w:rPr>
          <w:rFonts w:hint="eastAsia"/>
        </w:rPr>
        <w:t>PI</w:t>
      </w:r>
      <w:r w:rsidR="00027149" w:rsidRPr="00027149">
        <w:rPr>
          <w:rFonts w:hint="eastAsia"/>
        </w:rPr>
        <w:t>值略有起伏；</w:t>
      </w:r>
      <w:r w:rsidR="00027149" w:rsidRPr="00027149">
        <w:rPr>
          <w:rFonts w:hint="eastAsia"/>
        </w:rPr>
        <w:t>C</w:t>
      </w:r>
      <w:r w:rsidR="00055FCD">
        <w:rPr>
          <w:rFonts w:hint="eastAsia"/>
        </w:rPr>
        <w:t>点既不是穴位点也</w:t>
      </w:r>
      <w:proofErr w:type="gramStart"/>
      <w:r w:rsidR="00055FCD">
        <w:rPr>
          <w:rFonts w:hint="eastAsia"/>
        </w:rPr>
        <w:t>不</w:t>
      </w:r>
      <w:proofErr w:type="gramEnd"/>
      <w:r w:rsidR="00055FCD">
        <w:rPr>
          <w:rFonts w:hint="eastAsia"/>
        </w:rPr>
        <w:t>处在任何</w:t>
      </w:r>
      <w:r w:rsidR="00027149" w:rsidRPr="00027149">
        <w:rPr>
          <w:rFonts w:hint="eastAsia"/>
        </w:rPr>
        <w:t>经络之上，</w:t>
      </w:r>
      <w:r w:rsidR="00055FCD">
        <w:rPr>
          <w:rFonts w:hint="eastAsia"/>
        </w:rPr>
        <w:t>故</w:t>
      </w:r>
      <w:r w:rsidR="00027149" w:rsidRPr="00027149">
        <w:rPr>
          <w:rFonts w:hint="eastAsia"/>
        </w:rPr>
        <w:t>其</w:t>
      </w:r>
      <w:r w:rsidR="00055FCD">
        <w:rPr>
          <w:rFonts w:hint="eastAsia"/>
        </w:rPr>
        <w:t>基本未受到艾</w:t>
      </w:r>
      <w:proofErr w:type="gramStart"/>
      <w:r w:rsidR="00055FCD">
        <w:rPr>
          <w:rFonts w:hint="eastAsia"/>
        </w:rPr>
        <w:t>灸</w:t>
      </w:r>
      <w:proofErr w:type="gramEnd"/>
      <w:r w:rsidR="00055FCD">
        <w:rPr>
          <w:rFonts w:hint="eastAsia"/>
        </w:rPr>
        <w:t>的影响</w:t>
      </w:r>
      <w:r w:rsidR="00027149" w:rsidRPr="00027149">
        <w:rPr>
          <w:rFonts w:hint="eastAsia"/>
        </w:rPr>
        <w:t>。</w:t>
      </w:r>
    </w:p>
    <w:p w:rsidR="00027149" w:rsidRPr="00AB0E92" w:rsidRDefault="00027149" w:rsidP="008240B7">
      <w:pPr>
        <w:pStyle w:val="af2"/>
        <w:spacing w:line="240" w:lineRule="auto"/>
        <w:ind w:firstLineChars="0" w:firstLine="0"/>
        <w:jc w:val="center"/>
      </w:pPr>
      <w:r>
        <w:rPr>
          <w:noProof/>
        </w:rPr>
        <w:drawing>
          <wp:inline distT="0" distB="0" distL="0" distR="0">
            <wp:extent cx="3651630" cy="353568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艾灸手背.png"/>
                    <pic:cNvPicPr/>
                  </pic:nvPicPr>
                  <pic:blipFill>
                    <a:blip r:embed="rId4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664303" cy="3547951"/>
                    </a:xfrm>
                    <a:prstGeom prst="rect">
                      <a:avLst/>
                    </a:prstGeom>
                  </pic:spPr>
                </pic:pic>
              </a:graphicData>
            </a:graphic>
          </wp:inline>
        </w:drawing>
      </w:r>
    </w:p>
    <w:p w:rsidR="008240B7" w:rsidRDefault="00027149" w:rsidP="008240B7">
      <w:pPr>
        <w:pStyle w:val="af2"/>
        <w:ind w:firstLineChars="0" w:firstLine="0"/>
        <w:jc w:val="center"/>
      </w:pPr>
      <w:r w:rsidRPr="00476864">
        <w:rPr>
          <w:rFonts w:hint="eastAsia"/>
        </w:rPr>
        <w:t>图</w:t>
      </w:r>
      <w:r w:rsidR="00F94AE5">
        <w:t>5.5</w:t>
      </w:r>
      <w:r w:rsidRPr="00476864">
        <w:rPr>
          <w:rFonts w:hint="eastAsia"/>
        </w:rPr>
        <w:t>艾</w:t>
      </w:r>
      <w:proofErr w:type="gramStart"/>
      <w:r w:rsidRPr="00476864">
        <w:rPr>
          <w:rFonts w:hint="eastAsia"/>
        </w:rPr>
        <w:t>灸</w:t>
      </w:r>
      <w:proofErr w:type="gramEnd"/>
      <w:r w:rsidRPr="00476864">
        <w:rPr>
          <w:rFonts w:hint="eastAsia"/>
        </w:rPr>
        <w:t>外关穴手背血流伪彩色图及测量点</w:t>
      </w:r>
      <w:r w:rsidRPr="00476864">
        <w:rPr>
          <w:rFonts w:hint="eastAsia"/>
        </w:rPr>
        <w:t>PI</w:t>
      </w:r>
      <w:r w:rsidRPr="00476864">
        <w:rPr>
          <w:rFonts w:hint="eastAsia"/>
        </w:rPr>
        <w:t>值</w:t>
      </w:r>
    </w:p>
    <w:p w:rsidR="00027149" w:rsidRPr="00476864" w:rsidRDefault="00027149" w:rsidP="008240B7">
      <w:pPr>
        <w:pStyle w:val="af2"/>
        <w:ind w:firstLineChars="0" w:firstLine="0"/>
        <w:jc w:val="center"/>
      </w:pPr>
      <w:r w:rsidRPr="00476864">
        <w:rPr>
          <w:rFonts w:hint="eastAsia"/>
        </w:rPr>
        <w:t>Fig.</w:t>
      </w:r>
      <w:r w:rsidR="00F94AE5">
        <w:t>5.5</w:t>
      </w:r>
      <w:r w:rsidRPr="00476864">
        <w:rPr>
          <w:rFonts w:hint="eastAsia"/>
        </w:rPr>
        <w:t xml:space="preserve"> D</w:t>
      </w:r>
      <w:r w:rsidRPr="00476864">
        <w:t xml:space="preserve">istribution of blood flow </w:t>
      </w:r>
      <w:r w:rsidRPr="00476864">
        <w:rPr>
          <w:rFonts w:hint="eastAsia"/>
        </w:rPr>
        <w:t xml:space="preserve">and PI of </w:t>
      </w:r>
      <w:r w:rsidRPr="00476864">
        <w:t>interest</w:t>
      </w:r>
      <w:r w:rsidRPr="00476864">
        <w:rPr>
          <w:rFonts w:hint="eastAsia"/>
        </w:rPr>
        <w:t xml:space="preserve"> points </w:t>
      </w:r>
      <w:r w:rsidRPr="00476864">
        <w:t>on the back of the hand</w:t>
      </w:r>
      <w:r w:rsidRPr="00476864">
        <w:rPr>
          <w:rFonts w:hint="eastAsia"/>
        </w:rPr>
        <w:t xml:space="preserve"> when moxibustion Waiguan point</w:t>
      </w:r>
    </w:p>
    <w:p w:rsidR="00027149" w:rsidRPr="00027149" w:rsidRDefault="00027149" w:rsidP="000E05FB">
      <w:pPr>
        <w:pStyle w:val="af"/>
        <w:spacing w:before="156"/>
      </w:pPr>
      <w:bookmarkStart w:id="140" w:name="_Toc492044874"/>
      <w:r>
        <w:rPr>
          <w:rFonts w:hint="eastAsia"/>
        </w:rPr>
        <w:t>5.2</w:t>
      </w:r>
      <w:r w:rsidRPr="00027149">
        <w:rPr>
          <w:rFonts w:hint="eastAsia"/>
        </w:rPr>
        <w:t>.3内关穴艾</w:t>
      </w:r>
      <w:proofErr w:type="gramStart"/>
      <w:r w:rsidRPr="00027149">
        <w:rPr>
          <w:rFonts w:hint="eastAsia"/>
        </w:rPr>
        <w:t>灸</w:t>
      </w:r>
      <w:proofErr w:type="gramEnd"/>
      <w:r w:rsidRPr="00027149">
        <w:rPr>
          <w:rFonts w:hint="eastAsia"/>
        </w:rPr>
        <w:t>实验</w:t>
      </w:r>
      <w:bookmarkEnd w:id="140"/>
    </w:p>
    <w:p w:rsidR="00055FCD" w:rsidRPr="00027149" w:rsidRDefault="00055FCD" w:rsidP="008B1A87">
      <w:pPr>
        <w:pStyle w:val="af2"/>
        <w:ind w:firstLine="480"/>
      </w:pPr>
      <w:r>
        <w:rPr>
          <w:rFonts w:hint="eastAsia"/>
        </w:rPr>
        <w:t>对受试者</w:t>
      </w:r>
      <w:r w:rsidR="00CF7261">
        <w:rPr>
          <w:rFonts w:hint="eastAsia"/>
        </w:rPr>
        <w:t>内</w:t>
      </w:r>
      <w:r>
        <w:rPr>
          <w:rFonts w:hint="eastAsia"/>
        </w:rPr>
        <w:t>关穴进行艾</w:t>
      </w:r>
      <w:proofErr w:type="gramStart"/>
      <w:r>
        <w:rPr>
          <w:rFonts w:hint="eastAsia"/>
        </w:rPr>
        <w:t>灸</w:t>
      </w:r>
      <w:proofErr w:type="gramEnd"/>
      <w:r>
        <w:rPr>
          <w:rFonts w:hint="eastAsia"/>
        </w:rPr>
        <w:t>，观察该侧手背的散斑对比伪彩色变化以及检测点的</w:t>
      </w:r>
      <w:r>
        <w:rPr>
          <w:rFonts w:hint="eastAsia"/>
        </w:rPr>
        <w:t>PI</w:t>
      </w:r>
      <w:r>
        <w:rPr>
          <w:rFonts w:hint="eastAsia"/>
        </w:rPr>
        <w:t>值变化。如</w:t>
      </w:r>
      <w:r w:rsidRPr="00027149">
        <w:rPr>
          <w:rFonts w:hint="eastAsia"/>
        </w:rPr>
        <w:t>图</w:t>
      </w:r>
      <w:r w:rsidR="00CF7261">
        <w:t>5.6</w:t>
      </w:r>
      <w:r>
        <w:t>(b)</w:t>
      </w:r>
      <w:r w:rsidRPr="00027149">
        <w:rPr>
          <w:rFonts w:hint="eastAsia"/>
        </w:rPr>
        <w:t>所示</w:t>
      </w:r>
      <w:r>
        <w:rPr>
          <w:rFonts w:hint="eastAsia"/>
        </w:rPr>
        <w:t>，</w:t>
      </w:r>
      <w:r w:rsidRPr="00027149">
        <w:rPr>
          <w:rFonts w:hint="eastAsia"/>
        </w:rPr>
        <w:t>艾</w:t>
      </w:r>
      <w:proofErr w:type="gramStart"/>
      <w:r w:rsidRPr="00027149">
        <w:rPr>
          <w:rFonts w:hint="eastAsia"/>
        </w:rPr>
        <w:t>灸</w:t>
      </w:r>
      <w:proofErr w:type="gramEnd"/>
      <w:r>
        <w:rPr>
          <w:rFonts w:hint="eastAsia"/>
        </w:rPr>
        <w:t>15min</w:t>
      </w:r>
      <w:r>
        <w:rPr>
          <w:rFonts w:hint="eastAsia"/>
        </w:rPr>
        <w:t>时</w:t>
      </w:r>
      <w:r w:rsidRPr="00027149">
        <w:rPr>
          <w:rFonts w:hint="eastAsia"/>
        </w:rPr>
        <w:t>，</w:t>
      </w:r>
      <w:r>
        <w:rPr>
          <w:rFonts w:hint="eastAsia"/>
        </w:rPr>
        <w:t>伪彩色图中可以明显看到</w:t>
      </w:r>
      <w:r w:rsidR="00CF7261">
        <w:rPr>
          <w:rFonts w:hint="eastAsia"/>
        </w:rPr>
        <w:t>D</w:t>
      </w:r>
      <w:r>
        <w:rPr>
          <w:rFonts w:hint="eastAsia"/>
        </w:rPr>
        <w:t>点</w:t>
      </w:r>
      <w:proofErr w:type="gramStart"/>
      <w:r w:rsidR="00380188">
        <w:rPr>
          <w:rFonts w:hint="eastAsia"/>
        </w:rPr>
        <w:t>劳</w:t>
      </w:r>
      <w:proofErr w:type="gramEnd"/>
      <w:r w:rsidR="00380188">
        <w:rPr>
          <w:rFonts w:hint="eastAsia"/>
        </w:rPr>
        <w:t>宫</w:t>
      </w:r>
      <w:r>
        <w:rPr>
          <w:rFonts w:hint="eastAsia"/>
        </w:rPr>
        <w:t>穴周围及该</w:t>
      </w:r>
      <w:proofErr w:type="gramStart"/>
      <w:r>
        <w:rPr>
          <w:rFonts w:hint="eastAsia"/>
        </w:rPr>
        <w:t>穴</w:t>
      </w:r>
      <w:r w:rsidR="00380188">
        <w:rPr>
          <w:rFonts w:hint="eastAsia"/>
        </w:rPr>
        <w:t>所在</w:t>
      </w:r>
      <w:proofErr w:type="gramEnd"/>
      <w:r w:rsidR="00380188">
        <w:rPr>
          <w:rFonts w:hint="eastAsia"/>
        </w:rPr>
        <w:t>的手</w:t>
      </w:r>
      <w:proofErr w:type="gramStart"/>
      <w:r w:rsidR="00380188">
        <w:rPr>
          <w:rFonts w:hint="eastAsia"/>
        </w:rPr>
        <w:t>厥</w:t>
      </w:r>
      <w:proofErr w:type="gramEnd"/>
      <w:r w:rsidR="00380188">
        <w:rPr>
          <w:rFonts w:hint="eastAsia"/>
        </w:rPr>
        <w:t>阴心包经</w:t>
      </w:r>
      <w:r>
        <w:rPr>
          <w:rFonts w:hint="eastAsia"/>
        </w:rPr>
        <w:t>循经线上颜色变化较大，黄色由浅变深变化最为明显；</w:t>
      </w:r>
      <w:r w:rsidR="00380188">
        <w:rPr>
          <w:rFonts w:hint="eastAsia"/>
        </w:rPr>
        <w:t>E</w:t>
      </w:r>
      <w:r w:rsidRPr="00027149">
        <w:rPr>
          <w:rFonts w:hint="eastAsia"/>
        </w:rPr>
        <w:t>点</w:t>
      </w:r>
      <w:r w:rsidR="00380188">
        <w:rPr>
          <w:rFonts w:hint="eastAsia"/>
        </w:rPr>
        <w:t>少府</w:t>
      </w:r>
      <w:proofErr w:type="gramStart"/>
      <w:r w:rsidR="00380188">
        <w:rPr>
          <w:rFonts w:hint="eastAsia"/>
        </w:rPr>
        <w:t>穴</w:t>
      </w:r>
      <w:proofErr w:type="gramEnd"/>
      <w:r>
        <w:rPr>
          <w:rFonts w:hint="eastAsia"/>
        </w:rPr>
        <w:t>周围及该</w:t>
      </w:r>
      <w:proofErr w:type="gramStart"/>
      <w:r>
        <w:rPr>
          <w:rFonts w:hint="eastAsia"/>
        </w:rPr>
        <w:t>穴</w:t>
      </w:r>
      <w:r w:rsidR="00380188">
        <w:rPr>
          <w:rFonts w:hint="eastAsia"/>
        </w:rPr>
        <w:t>所在</w:t>
      </w:r>
      <w:proofErr w:type="gramEnd"/>
      <w:r w:rsidR="00380188">
        <w:rPr>
          <w:rFonts w:hint="eastAsia"/>
        </w:rPr>
        <w:t>的手少阴心经</w:t>
      </w:r>
      <w:proofErr w:type="gramStart"/>
      <w:r>
        <w:rPr>
          <w:rFonts w:hint="eastAsia"/>
        </w:rPr>
        <w:t>循</w:t>
      </w:r>
      <w:proofErr w:type="gramEnd"/>
      <w:r>
        <w:rPr>
          <w:rFonts w:hint="eastAsia"/>
        </w:rPr>
        <w:t>经线上颜色变化不明显；</w:t>
      </w:r>
      <w:r w:rsidRPr="00027149">
        <w:rPr>
          <w:rFonts w:hint="eastAsia"/>
        </w:rPr>
        <w:t>非穴位对照点</w:t>
      </w:r>
      <w:r w:rsidR="00380188">
        <w:rPr>
          <w:rFonts w:hint="eastAsia"/>
        </w:rPr>
        <w:t>F</w:t>
      </w:r>
      <w:r w:rsidRPr="00027149">
        <w:rPr>
          <w:rFonts w:hint="eastAsia"/>
        </w:rPr>
        <w:t>点周围颜色变化</w:t>
      </w:r>
      <w:r>
        <w:rPr>
          <w:rFonts w:hint="eastAsia"/>
        </w:rPr>
        <w:t>同样</w:t>
      </w:r>
      <w:r w:rsidRPr="00027149">
        <w:rPr>
          <w:rFonts w:hint="eastAsia"/>
        </w:rPr>
        <w:t>不明显。</w:t>
      </w:r>
      <w:r>
        <w:rPr>
          <w:rFonts w:hint="eastAsia"/>
        </w:rPr>
        <w:t>如图</w:t>
      </w:r>
      <w:r w:rsidR="00380188">
        <w:rPr>
          <w:rFonts w:hint="eastAsia"/>
        </w:rPr>
        <w:t>5.6</w:t>
      </w:r>
      <w:r>
        <w:rPr>
          <w:rFonts w:hint="eastAsia"/>
        </w:rPr>
        <w:t>(</w:t>
      </w:r>
      <w:r>
        <w:t>c</w:t>
      </w:r>
      <w:r>
        <w:rPr>
          <w:rFonts w:hint="eastAsia"/>
        </w:rPr>
        <w:t>)</w:t>
      </w:r>
      <w:r>
        <w:rPr>
          <w:rFonts w:hint="eastAsia"/>
        </w:rPr>
        <w:t>所示，停</w:t>
      </w:r>
      <w:proofErr w:type="gramStart"/>
      <w:r>
        <w:rPr>
          <w:rFonts w:hint="eastAsia"/>
        </w:rPr>
        <w:t>灸</w:t>
      </w:r>
      <w:proofErr w:type="gramEnd"/>
      <w:r>
        <w:rPr>
          <w:rFonts w:hint="eastAsia"/>
        </w:rPr>
        <w:t>后</w:t>
      </w:r>
      <w:r w:rsidRPr="00027149">
        <w:rPr>
          <w:rFonts w:hint="eastAsia"/>
        </w:rPr>
        <w:t>，</w:t>
      </w:r>
      <w:r w:rsidR="00380188">
        <w:rPr>
          <w:rFonts w:hint="eastAsia"/>
        </w:rPr>
        <w:t>D</w:t>
      </w:r>
      <w:r w:rsidRPr="00027149">
        <w:rPr>
          <w:rFonts w:hint="eastAsia"/>
        </w:rPr>
        <w:t>点</w:t>
      </w:r>
      <w:proofErr w:type="gramStart"/>
      <w:r w:rsidR="00380188">
        <w:rPr>
          <w:rFonts w:hint="eastAsia"/>
        </w:rPr>
        <w:t>劳</w:t>
      </w:r>
      <w:proofErr w:type="gramEnd"/>
      <w:r w:rsidR="00380188">
        <w:rPr>
          <w:rFonts w:hint="eastAsia"/>
        </w:rPr>
        <w:t>宫穴</w:t>
      </w:r>
      <w:r>
        <w:rPr>
          <w:rFonts w:hint="eastAsia"/>
        </w:rPr>
        <w:t>及其</w:t>
      </w:r>
      <w:r w:rsidRPr="00027149">
        <w:rPr>
          <w:rFonts w:hint="eastAsia"/>
        </w:rPr>
        <w:t>所在经络</w:t>
      </w:r>
      <w:r>
        <w:rPr>
          <w:rFonts w:hint="eastAsia"/>
        </w:rPr>
        <w:t>上的颜色逐渐变淡，手背整体</w:t>
      </w:r>
      <w:r w:rsidRPr="00027149">
        <w:rPr>
          <w:rFonts w:hint="eastAsia"/>
        </w:rPr>
        <w:t>颜色</w:t>
      </w:r>
      <w:r>
        <w:rPr>
          <w:rFonts w:hint="eastAsia"/>
        </w:rPr>
        <w:t>变化</w:t>
      </w:r>
      <w:r w:rsidRPr="00027149">
        <w:rPr>
          <w:rFonts w:hint="eastAsia"/>
        </w:rPr>
        <w:t>在停</w:t>
      </w:r>
      <w:proofErr w:type="gramStart"/>
      <w:r w:rsidRPr="00027149">
        <w:rPr>
          <w:rFonts w:hint="eastAsia"/>
        </w:rPr>
        <w:t>灸</w:t>
      </w:r>
      <w:proofErr w:type="gramEnd"/>
      <w:r w:rsidRPr="00027149">
        <w:rPr>
          <w:rFonts w:hint="eastAsia"/>
        </w:rPr>
        <w:t>15min</w:t>
      </w:r>
      <w:r w:rsidRPr="00027149">
        <w:rPr>
          <w:rFonts w:hint="eastAsia"/>
        </w:rPr>
        <w:t>后趋于稳定。</w:t>
      </w:r>
    </w:p>
    <w:p w:rsidR="00055FCD" w:rsidRPr="00027149" w:rsidRDefault="00055FCD" w:rsidP="008B1A87">
      <w:pPr>
        <w:pStyle w:val="af2"/>
        <w:ind w:firstLine="480"/>
      </w:pPr>
      <w:r>
        <w:rPr>
          <w:rFonts w:hint="eastAsia"/>
        </w:rPr>
        <w:t>对实验过程中采集到的</w:t>
      </w:r>
      <w:r w:rsidR="00380188">
        <w:rPr>
          <w:rFonts w:hint="eastAsia"/>
        </w:rPr>
        <w:t>D</w:t>
      </w:r>
      <w:r w:rsidRPr="00027149">
        <w:rPr>
          <w:rFonts w:hint="eastAsia"/>
        </w:rPr>
        <w:t>、</w:t>
      </w:r>
      <w:r w:rsidR="00380188">
        <w:rPr>
          <w:rFonts w:hint="eastAsia"/>
        </w:rPr>
        <w:t>E</w:t>
      </w:r>
      <w:r w:rsidRPr="00027149">
        <w:rPr>
          <w:rFonts w:hint="eastAsia"/>
        </w:rPr>
        <w:t>、</w:t>
      </w:r>
      <w:r w:rsidR="00380188">
        <w:rPr>
          <w:rFonts w:hint="eastAsia"/>
        </w:rPr>
        <w:t>F</w:t>
      </w:r>
      <w:r w:rsidRPr="00027149">
        <w:rPr>
          <w:rFonts w:hint="eastAsia"/>
        </w:rPr>
        <w:t>三个检测点的</w:t>
      </w:r>
      <w:r w:rsidRPr="00027149">
        <w:rPr>
          <w:rFonts w:hint="eastAsia"/>
        </w:rPr>
        <w:t>PI</w:t>
      </w:r>
      <w:r w:rsidRPr="00027149">
        <w:rPr>
          <w:rFonts w:hint="eastAsia"/>
        </w:rPr>
        <w:t>值</w:t>
      </w:r>
      <w:r>
        <w:rPr>
          <w:rFonts w:hint="eastAsia"/>
        </w:rPr>
        <w:t>进行</w:t>
      </w:r>
      <w:r w:rsidRPr="00027149">
        <w:rPr>
          <w:rFonts w:hint="eastAsia"/>
        </w:rPr>
        <w:t>统计</w:t>
      </w:r>
      <w:r>
        <w:rPr>
          <w:rFonts w:hint="eastAsia"/>
        </w:rPr>
        <w:t>学处理</w:t>
      </w:r>
      <w:r w:rsidRPr="00027149">
        <w:rPr>
          <w:rFonts w:hint="eastAsia"/>
        </w:rPr>
        <w:t>，</w:t>
      </w:r>
      <w:r>
        <w:rPr>
          <w:rFonts w:hint="eastAsia"/>
        </w:rPr>
        <w:t>得到</w:t>
      </w:r>
      <w:r w:rsidRPr="00027149">
        <w:rPr>
          <w:rFonts w:hint="eastAsia"/>
        </w:rPr>
        <w:lastRenderedPageBreak/>
        <w:t>艾</w:t>
      </w:r>
      <w:proofErr w:type="gramStart"/>
      <w:r w:rsidRPr="00027149">
        <w:rPr>
          <w:rFonts w:hint="eastAsia"/>
        </w:rPr>
        <w:t>灸</w:t>
      </w:r>
      <w:proofErr w:type="gramEnd"/>
      <w:r w:rsidRPr="00027149">
        <w:rPr>
          <w:rFonts w:hint="eastAsia"/>
        </w:rPr>
        <w:t>过程</w:t>
      </w:r>
      <w:r>
        <w:rPr>
          <w:rFonts w:hint="eastAsia"/>
        </w:rPr>
        <w:t>中</w:t>
      </w:r>
      <w:r w:rsidRPr="00027149">
        <w:rPr>
          <w:rFonts w:hint="eastAsia"/>
        </w:rPr>
        <w:t>PI</w:t>
      </w:r>
      <w:r w:rsidRPr="00027149">
        <w:rPr>
          <w:rFonts w:hint="eastAsia"/>
        </w:rPr>
        <w:t>值变化趋势</w:t>
      </w:r>
      <w:r>
        <w:rPr>
          <w:rFonts w:hint="eastAsia"/>
        </w:rPr>
        <w:t>的拟合</w:t>
      </w:r>
      <w:r w:rsidRPr="00027149">
        <w:rPr>
          <w:rFonts w:hint="eastAsia"/>
        </w:rPr>
        <w:t>线，如图</w:t>
      </w:r>
      <w:r w:rsidR="00380188">
        <w:t>5.6</w:t>
      </w:r>
      <w:r w:rsidRPr="00027149">
        <w:rPr>
          <w:rFonts w:hint="eastAsia"/>
        </w:rPr>
        <w:t>（</w:t>
      </w:r>
      <w:r w:rsidRPr="00027149">
        <w:rPr>
          <w:rFonts w:hint="eastAsia"/>
        </w:rPr>
        <w:t>c</w:t>
      </w:r>
      <w:r w:rsidRPr="00027149">
        <w:rPr>
          <w:rFonts w:hint="eastAsia"/>
        </w:rPr>
        <w:t>）所示，</w:t>
      </w:r>
      <w:r w:rsidR="00380188">
        <w:rPr>
          <w:rFonts w:hint="eastAsia"/>
        </w:rPr>
        <w:t>D</w:t>
      </w:r>
      <w:r>
        <w:rPr>
          <w:rFonts w:hint="eastAsia"/>
        </w:rPr>
        <w:t>在</w:t>
      </w:r>
      <w:r>
        <w:rPr>
          <w:rFonts w:hint="eastAsia"/>
        </w:rPr>
        <w:t>15min</w:t>
      </w:r>
      <w:r>
        <w:rPr>
          <w:rFonts w:hint="eastAsia"/>
        </w:rPr>
        <w:t>前后</w:t>
      </w:r>
      <w:r>
        <w:rPr>
          <w:rFonts w:hint="eastAsia"/>
        </w:rPr>
        <w:t>P</w:t>
      </w:r>
      <w:r>
        <w:t>I</w:t>
      </w:r>
      <w:r>
        <w:rPr>
          <w:rFonts w:hint="eastAsia"/>
        </w:rPr>
        <w:t>值达到最大，比较曲线最大</w:t>
      </w:r>
      <w:proofErr w:type="gramStart"/>
      <w:r>
        <w:rPr>
          <w:rFonts w:hint="eastAsia"/>
        </w:rPr>
        <w:t>值时刻</w:t>
      </w:r>
      <w:proofErr w:type="gramEnd"/>
      <w:r>
        <w:rPr>
          <w:rFonts w:hint="eastAsia"/>
        </w:rPr>
        <w:t>与</w:t>
      </w:r>
      <w:r>
        <w:rPr>
          <w:rFonts w:hint="eastAsia"/>
        </w:rPr>
        <w:t>0min</w:t>
      </w:r>
      <w:proofErr w:type="gramStart"/>
      <w:r>
        <w:rPr>
          <w:rFonts w:hint="eastAsia"/>
        </w:rPr>
        <w:t>时数据</w:t>
      </w:r>
      <w:proofErr w:type="gramEnd"/>
      <w:r>
        <w:rPr>
          <w:rFonts w:hint="eastAsia"/>
        </w:rPr>
        <w:t>变化，</w:t>
      </w:r>
      <w:r w:rsidR="00380188">
        <w:rPr>
          <w:rFonts w:hint="eastAsia"/>
        </w:rPr>
        <w:t>D</w:t>
      </w:r>
      <w:r w:rsidR="00380188">
        <w:rPr>
          <w:rFonts w:hint="eastAsia"/>
        </w:rPr>
        <w:t>点</w:t>
      </w:r>
      <w:proofErr w:type="gramStart"/>
      <w:r w:rsidR="00380188">
        <w:rPr>
          <w:rFonts w:hint="eastAsia"/>
        </w:rPr>
        <w:t>劳</w:t>
      </w:r>
      <w:proofErr w:type="gramEnd"/>
      <w:r w:rsidR="00380188">
        <w:rPr>
          <w:rFonts w:hint="eastAsia"/>
        </w:rPr>
        <w:t>宫穴</w:t>
      </w:r>
      <w:r w:rsidRPr="00027149">
        <w:rPr>
          <w:rFonts w:hint="eastAsia"/>
        </w:rPr>
        <w:t>PI</w:t>
      </w:r>
      <w:r w:rsidRPr="00027149">
        <w:rPr>
          <w:rFonts w:hint="eastAsia"/>
        </w:rPr>
        <w:t>值较</w:t>
      </w:r>
      <w:r w:rsidRPr="00027149">
        <w:rPr>
          <w:rFonts w:hint="eastAsia"/>
        </w:rPr>
        <w:t>0</w:t>
      </w:r>
      <w:r>
        <w:rPr>
          <w:rFonts w:hint="eastAsia"/>
        </w:rPr>
        <w:t>时刻</w:t>
      </w:r>
      <w:r w:rsidRPr="00027149">
        <w:rPr>
          <w:rFonts w:hint="eastAsia"/>
        </w:rPr>
        <w:t>升高</w:t>
      </w:r>
      <w:r w:rsidR="00380188">
        <w:t>26.81</w:t>
      </w:r>
      <w:r w:rsidRPr="00027149">
        <w:rPr>
          <w:rFonts w:hint="eastAsia"/>
        </w:rPr>
        <w:t>%</w:t>
      </w:r>
      <w:r w:rsidRPr="00027149">
        <w:rPr>
          <w:rFonts w:hint="eastAsia"/>
        </w:rPr>
        <w:t>，</w:t>
      </w:r>
      <w:r w:rsidR="00380188">
        <w:rPr>
          <w:rFonts w:hint="eastAsia"/>
        </w:rPr>
        <w:t xml:space="preserve"> E</w:t>
      </w:r>
      <w:r w:rsidR="00380188">
        <w:rPr>
          <w:rFonts w:hint="eastAsia"/>
        </w:rPr>
        <w:t>点少府</w:t>
      </w:r>
      <w:proofErr w:type="gramStart"/>
      <w:r w:rsidR="00380188">
        <w:rPr>
          <w:rFonts w:hint="eastAsia"/>
        </w:rPr>
        <w:t>穴</w:t>
      </w:r>
      <w:proofErr w:type="gramEnd"/>
      <w:r w:rsidRPr="00027149">
        <w:rPr>
          <w:rFonts w:hint="eastAsia"/>
        </w:rPr>
        <w:t>升高</w:t>
      </w:r>
      <w:r w:rsidR="00380188">
        <w:t>9.71</w:t>
      </w:r>
      <w:r w:rsidRPr="00027149">
        <w:rPr>
          <w:rFonts w:hint="eastAsia"/>
        </w:rPr>
        <w:t>%</w:t>
      </w:r>
      <w:r w:rsidRPr="00027149">
        <w:rPr>
          <w:rFonts w:hint="eastAsia"/>
        </w:rPr>
        <w:t>，而</w:t>
      </w:r>
      <w:r w:rsidR="00380188">
        <w:rPr>
          <w:rFonts w:hint="eastAsia"/>
        </w:rPr>
        <w:t>F</w:t>
      </w:r>
      <w:r w:rsidRPr="00027149">
        <w:rPr>
          <w:rFonts w:hint="eastAsia"/>
        </w:rPr>
        <w:t>点非穴位</w:t>
      </w:r>
      <w:r w:rsidRPr="00027149">
        <w:rPr>
          <w:rFonts w:hint="eastAsia"/>
        </w:rPr>
        <w:t>PI</w:t>
      </w:r>
      <w:proofErr w:type="gramStart"/>
      <w:r>
        <w:rPr>
          <w:rFonts w:hint="eastAsia"/>
        </w:rPr>
        <w:t>值几乎</w:t>
      </w:r>
      <w:proofErr w:type="gramEnd"/>
      <w:r>
        <w:rPr>
          <w:rFonts w:hint="eastAsia"/>
        </w:rPr>
        <w:t>无</w:t>
      </w:r>
      <w:r w:rsidRPr="00027149">
        <w:rPr>
          <w:rFonts w:hint="eastAsia"/>
        </w:rPr>
        <w:t>变化。</w:t>
      </w:r>
      <w:r w:rsidR="00380188">
        <w:rPr>
          <w:rFonts w:hint="eastAsia"/>
        </w:rPr>
        <w:t>D</w:t>
      </w:r>
      <w:r w:rsidRPr="00027149">
        <w:rPr>
          <w:rFonts w:hint="eastAsia"/>
        </w:rPr>
        <w:t>点</w:t>
      </w:r>
      <w:proofErr w:type="gramStart"/>
      <w:r w:rsidR="00380188">
        <w:rPr>
          <w:rFonts w:hint="eastAsia"/>
        </w:rPr>
        <w:t>劳</w:t>
      </w:r>
      <w:proofErr w:type="gramEnd"/>
      <w:r w:rsidR="00380188">
        <w:rPr>
          <w:rFonts w:hint="eastAsia"/>
        </w:rPr>
        <w:t>宫穴</w:t>
      </w:r>
      <w:r w:rsidRPr="00027149">
        <w:rPr>
          <w:rFonts w:hint="eastAsia"/>
        </w:rPr>
        <w:t>与艾</w:t>
      </w:r>
      <w:proofErr w:type="gramStart"/>
      <w:r w:rsidRPr="00027149">
        <w:rPr>
          <w:rFonts w:hint="eastAsia"/>
        </w:rPr>
        <w:t>灸</w:t>
      </w:r>
      <w:proofErr w:type="gramEnd"/>
      <w:r w:rsidRPr="00027149">
        <w:rPr>
          <w:rFonts w:hint="eastAsia"/>
        </w:rPr>
        <w:t>穴位点</w:t>
      </w:r>
      <w:r>
        <w:rPr>
          <w:rFonts w:hint="eastAsia"/>
        </w:rPr>
        <w:t>外关穴</w:t>
      </w:r>
      <w:r w:rsidR="00380188">
        <w:rPr>
          <w:rFonts w:hint="eastAsia"/>
        </w:rPr>
        <w:t>同在手</w:t>
      </w:r>
      <w:proofErr w:type="gramStart"/>
      <w:r w:rsidR="00380188">
        <w:rPr>
          <w:rFonts w:hint="eastAsia"/>
        </w:rPr>
        <w:t>厥</w:t>
      </w:r>
      <w:proofErr w:type="gramEnd"/>
      <w:r w:rsidR="00380188">
        <w:rPr>
          <w:rFonts w:hint="eastAsia"/>
        </w:rPr>
        <w:t>阴心包经</w:t>
      </w:r>
      <w:r>
        <w:rPr>
          <w:rFonts w:hint="eastAsia"/>
        </w:rPr>
        <w:t>上</w:t>
      </w:r>
      <w:r w:rsidRPr="00027149">
        <w:rPr>
          <w:rFonts w:hint="eastAsia"/>
        </w:rPr>
        <w:t>，其艾</w:t>
      </w:r>
      <w:proofErr w:type="gramStart"/>
      <w:r w:rsidRPr="00027149">
        <w:rPr>
          <w:rFonts w:hint="eastAsia"/>
        </w:rPr>
        <w:t>灸</w:t>
      </w:r>
      <w:proofErr w:type="gramEnd"/>
      <w:r w:rsidRPr="00027149">
        <w:rPr>
          <w:rFonts w:hint="eastAsia"/>
        </w:rPr>
        <w:t>后的</w:t>
      </w:r>
      <w:r>
        <w:rPr>
          <w:rFonts w:hint="eastAsia"/>
        </w:rPr>
        <w:t>伪彩色</w:t>
      </w:r>
      <w:r w:rsidRPr="00027149">
        <w:rPr>
          <w:rFonts w:hint="eastAsia"/>
        </w:rPr>
        <w:t>变化</w:t>
      </w:r>
      <w:r>
        <w:rPr>
          <w:rFonts w:hint="eastAsia"/>
        </w:rPr>
        <w:t>和</w:t>
      </w:r>
      <w:r>
        <w:rPr>
          <w:rFonts w:hint="eastAsia"/>
        </w:rPr>
        <w:t>PI</w:t>
      </w:r>
      <w:r>
        <w:rPr>
          <w:rFonts w:hint="eastAsia"/>
        </w:rPr>
        <w:t>值变化</w:t>
      </w:r>
      <w:r w:rsidRPr="00027149">
        <w:rPr>
          <w:rFonts w:hint="eastAsia"/>
        </w:rPr>
        <w:t>也最为明显；</w:t>
      </w:r>
      <w:r w:rsidR="00380188">
        <w:rPr>
          <w:rFonts w:hint="eastAsia"/>
        </w:rPr>
        <w:t>E</w:t>
      </w:r>
      <w:r w:rsidRPr="00027149">
        <w:rPr>
          <w:rFonts w:hint="eastAsia"/>
        </w:rPr>
        <w:t>点</w:t>
      </w:r>
      <w:r w:rsidR="00380188">
        <w:rPr>
          <w:rFonts w:hint="eastAsia"/>
        </w:rPr>
        <w:t>少府</w:t>
      </w:r>
      <w:proofErr w:type="gramStart"/>
      <w:r w:rsidR="00380188">
        <w:rPr>
          <w:rFonts w:hint="eastAsia"/>
        </w:rPr>
        <w:t>穴</w:t>
      </w:r>
      <w:proofErr w:type="gramEnd"/>
      <w:r w:rsidRPr="00027149">
        <w:rPr>
          <w:rFonts w:hint="eastAsia"/>
        </w:rPr>
        <w:t>所在经络</w:t>
      </w:r>
      <w:r>
        <w:rPr>
          <w:rFonts w:hint="eastAsia"/>
        </w:rPr>
        <w:t>会</w:t>
      </w:r>
      <w:r w:rsidRPr="00027149">
        <w:rPr>
          <w:rFonts w:hint="eastAsia"/>
        </w:rPr>
        <w:t>受艾</w:t>
      </w:r>
      <w:proofErr w:type="gramStart"/>
      <w:r w:rsidRPr="00027149">
        <w:rPr>
          <w:rFonts w:hint="eastAsia"/>
        </w:rPr>
        <w:t>灸</w:t>
      </w:r>
      <w:proofErr w:type="gramEnd"/>
      <w:r w:rsidRPr="00027149">
        <w:rPr>
          <w:rFonts w:hint="eastAsia"/>
        </w:rPr>
        <w:t>少量热辐射影响，</w:t>
      </w:r>
      <w:r>
        <w:rPr>
          <w:rFonts w:hint="eastAsia"/>
        </w:rPr>
        <w:t>因此</w:t>
      </w:r>
      <w:r w:rsidRPr="00027149">
        <w:rPr>
          <w:rFonts w:hint="eastAsia"/>
        </w:rPr>
        <w:t>PI</w:t>
      </w:r>
      <w:r w:rsidRPr="00027149">
        <w:rPr>
          <w:rFonts w:hint="eastAsia"/>
        </w:rPr>
        <w:t>值略有起伏；</w:t>
      </w:r>
      <w:r w:rsidR="00380188">
        <w:rPr>
          <w:rFonts w:hint="eastAsia"/>
        </w:rPr>
        <w:t>F</w:t>
      </w:r>
      <w:r>
        <w:rPr>
          <w:rFonts w:hint="eastAsia"/>
        </w:rPr>
        <w:t>点既不是穴位点也</w:t>
      </w:r>
      <w:proofErr w:type="gramStart"/>
      <w:r>
        <w:rPr>
          <w:rFonts w:hint="eastAsia"/>
        </w:rPr>
        <w:t>不</w:t>
      </w:r>
      <w:proofErr w:type="gramEnd"/>
      <w:r>
        <w:rPr>
          <w:rFonts w:hint="eastAsia"/>
        </w:rPr>
        <w:t>处在任何</w:t>
      </w:r>
      <w:r w:rsidRPr="00027149">
        <w:rPr>
          <w:rFonts w:hint="eastAsia"/>
        </w:rPr>
        <w:t>经络之上，</w:t>
      </w:r>
      <w:r>
        <w:rPr>
          <w:rFonts w:hint="eastAsia"/>
        </w:rPr>
        <w:t>故</w:t>
      </w:r>
      <w:r w:rsidRPr="00027149">
        <w:rPr>
          <w:rFonts w:hint="eastAsia"/>
        </w:rPr>
        <w:t>其</w:t>
      </w:r>
      <w:r>
        <w:rPr>
          <w:rFonts w:hint="eastAsia"/>
        </w:rPr>
        <w:t>基本未受到艾</w:t>
      </w:r>
      <w:proofErr w:type="gramStart"/>
      <w:r>
        <w:rPr>
          <w:rFonts w:hint="eastAsia"/>
        </w:rPr>
        <w:t>灸</w:t>
      </w:r>
      <w:proofErr w:type="gramEnd"/>
      <w:r>
        <w:rPr>
          <w:rFonts w:hint="eastAsia"/>
        </w:rPr>
        <w:t>的影响</w:t>
      </w:r>
      <w:r w:rsidRPr="00027149">
        <w:rPr>
          <w:rFonts w:hint="eastAsia"/>
        </w:rPr>
        <w:t>。</w:t>
      </w:r>
    </w:p>
    <w:p w:rsidR="00027149" w:rsidRDefault="00027149" w:rsidP="008240B7">
      <w:pPr>
        <w:pStyle w:val="af2"/>
        <w:spacing w:line="240" w:lineRule="auto"/>
        <w:ind w:firstLineChars="0" w:firstLine="0"/>
        <w:jc w:val="center"/>
      </w:pPr>
      <w:r>
        <w:rPr>
          <w:noProof/>
        </w:rPr>
        <w:drawing>
          <wp:inline distT="0" distB="0" distL="0" distR="0">
            <wp:extent cx="3512820" cy="3412582"/>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艾灸手掌.png"/>
                    <pic:cNvPicPr/>
                  </pic:nvPicPr>
                  <pic:blipFill>
                    <a:blip r:embed="rId5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524751" cy="3424172"/>
                    </a:xfrm>
                    <a:prstGeom prst="rect">
                      <a:avLst/>
                    </a:prstGeom>
                  </pic:spPr>
                </pic:pic>
              </a:graphicData>
            </a:graphic>
          </wp:inline>
        </w:drawing>
      </w:r>
    </w:p>
    <w:p w:rsidR="00027149" w:rsidRPr="00476864" w:rsidRDefault="00027149" w:rsidP="008240B7">
      <w:pPr>
        <w:pStyle w:val="af2"/>
        <w:ind w:firstLineChars="0" w:firstLine="0"/>
        <w:jc w:val="center"/>
      </w:pPr>
      <w:r w:rsidRPr="00476864">
        <w:rPr>
          <w:rFonts w:hint="eastAsia"/>
        </w:rPr>
        <w:t>图</w:t>
      </w:r>
      <w:r w:rsidR="00545931">
        <w:t>5.6</w:t>
      </w:r>
      <w:r w:rsidRPr="00476864">
        <w:rPr>
          <w:rFonts w:hint="eastAsia"/>
        </w:rPr>
        <w:t>艾</w:t>
      </w:r>
      <w:proofErr w:type="gramStart"/>
      <w:r w:rsidRPr="00476864">
        <w:rPr>
          <w:rFonts w:hint="eastAsia"/>
        </w:rPr>
        <w:t>灸</w:t>
      </w:r>
      <w:proofErr w:type="gramEnd"/>
      <w:r w:rsidRPr="00476864">
        <w:rPr>
          <w:rFonts w:hint="eastAsia"/>
        </w:rPr>
        <w:t>内关穴手掌血流伪彩色图及测量点</w:t>
      </w:r>
      <w:r w:rsidRPr="00476864">
        <w:rPr>
          <w:rFonts w:hint="eastAsia"/>
        </w:rPr>
        <w:t>PI</w:t>
      </w:r>
      <w:r w:rsidRPr="00476864">
        <w:rPr>
          <w:rFonts w:hint="eastAsia"/>
        </w:rPr>
        <w:t>值</w:t>
      </w:r>
    </w:p>
    <w:p w:rsidR="00027149" w:rsidRDefault="00027149" w:rsidP="008240B7">
      <w:pPr>
        <w:pStyle w:val="af2"/>
        <w:ind w:firstLineChars="0" w:firstLine="0"/>
        <w:jc w:val="center"/>
      </w:pPr>
      <w:r w:rsidRPr="00476864">
        <w:rPr>
          <w:rFonts w:hint="eastAsia"/>
        </w:rPr>
        <w:t>Fig.</w:t>
      </w:r>
      <w:r w:rsidR="00545931">
        <w:t>5.6</w:t>
      </w:r>
      <w:r w:rsidRPr="00476864">
        <w:rPr>
          <w:rFonts w:hint="eastAsia"/>
        </w:rPr>
        <w:t xml:space="preserve"> D</w:t>
      </w:r>
      <w:r w:rsidRPr="00476864">
        <w:t xml:space="preserve">istribution of blood flow </w:t>
      </w:r>
      <w:r w:rsidRPr="00476864">
        <w:rPr>
          <w:rFonts w:hint="eastAsia"/>
        </w:rPr>
        <w:t xml:space="preserve">and PI of </w:t>
      </w:r>
      <w:r w:rsidRPr="00476864">
        <w:t>interest</w:t>
      </w:r>
      <w:r w:rsidRPr="00476864">
        <w:rPr>
          <w:rFonts w:hint="eastAsia"/>
        </w:rPr>
        <w:t xml:space="preserve"> points </w:t>
      </w:r>
      <w:r w:rsidRPr="00476864">
        <w:t xml:space="preserve">on </w:t>
      </w:r>
      <w:r w:rsidRPr="00476864">
        <w:rPr>
          <w:rFonts w:hint="eastAsia"/>
        </w:rPr>
        <w:t>palm when moxibustion Neiguan point</w:t>
      </w:r>
    </w:p>
    <w:p w:rsidR="00380188" w:rsidRPr="00380188" w:rsidRDefault="00380188" w:rsidP="008B1A87">
      <w:pPr>
        <w:pStyle w:val="af2"/>
        <w:ind w:firstLine="480"/>
      </w:pPr>
      <w:r>
        <w:rPr>
          <w:rFonts w:hint="eastAsia"/>
        </w:rPr>
        <w:t>综合艾</w:t>
      </w:r>
      <w:proofErr w:type="gramStart"/>
      <w:r>
        <w:rPr>
          <w:rFonts w:hint="eastAsia"/>
        </w:rPr>
        <w:t>灸</w:t>
      </w:r>
      <w:proofErr w:type="gramEnd"/>
      <w:r>
        <w:rPr>
          <w:rFonts w:hint="eastAsia"/>
        </w:rPr>
        <w:t>外关</w:t>
      </w:r>
      <w:proofErr w:type="gramStart"/>
      <w:r>
        <w:rPr>
          <w:rFonts w:hint="eastAsia"/>
        </w:rPr>
        <w:t>穴观察</w:t>
      </w:r>
      <w:proofErr w:type="gramEnd"/>
      <w:r>
        <w:rPr>
          <w:rFonts w:hint="eastAsia"/>
        </w:rPr>
        <w:t>手背和</w:t>
      </w:r>
      <w:proofErr w:type="gramStart"/>
      <w:r>
        <w:rPr>
          <w:rFonts w:hint="eastAsia"/>
        </w:rPr>
        <w:t>艾灸</w:t>
      </w:r>
      <w:proofErr w:type="gramEnd"/>
      <w:r>
        <w:rPr>
          <w:rFonts w:hint="eastAsia"/>
        </w:rPr>
        <w:t>内关</w:t>
      </w:r>
      <w:proofErr w:type="gramStart"/>
      <w:r>
        <w:rPr>
          <w:rFonts w:hint="eastAsia"/>
        </w:rPr>
        <w:t>穴观察</w:t>
      </w:r>
      <w:proofErr w:type="gramEnd"/>
      <w:r>
        <w:rPr>
          <w:rFonts w:hint="eastAsia"/>
        </w:rPr>
        <w:t>手掌这两组实验</w:t>
      </w:r>
      <w:r w:rsidR="00F012C5">
        <w:rPr>
          <w:rFonts w:hint="eastAsia"/>
        </w:rPr>
        <w:t>可以发现</w:t>
      </w:r>
      <w:r>
        <w:rPr>
          <w:rFonts w:hint="eastAsia"/>
        </w:rPr>
        <w:t>，</w:t>
      </w:r>
      <w:r>
        <w:t>A</w:t>
      </w:r>
      <w:r w:rsidRPr="00027149">
        <w:rPr>
          <w:rFonts w:hint="eastAsia"/>
        </w:rPr>
        <w:t>、</w:t>
      </w:r>
      <w:r>
        <w:rPr>
          <w:rFonts w:hint="eastAsia"/>
        </w:rPr>
        <w:t>B</w:t>
      </w:r>
      <w:r w:rsidRPr="00027149">
        <w:rPr>
          <w:rFonts w:hint="eastAsia"/>
        </w:rPr>
        <w:t>、</w:t>
      </w:r>
      <w:r>
        <w:rPr>
          <w:rFonts w:hint="eastAsia"/>
        </w:rPr>
        <w:t>C</w:t>
      </w:r>
      <w:r w:rsidRPr="00027149">
        <w:rPr>
          <w:rFonts w:hint="eastAsia"/>
        </w:rPr>
        <w:t>三点的</w:t>
      </w:r>
      <w:r w:rsidRPr="00027149">
        <w:rPr>
          <w:rFonts w:hint="eastAsia"/>
        </w:rPr>
        <w:t>PI</w:t>
      </w:r>
      <w:r>
        <w:rPr>
          <w:rFonts w:hint="eastAsia"/>
        </w:rPr>
        <w:t>值变化规律与</w:t>
      </w:r>
      <w:r w:rsidRPr="00027149">
        <w:rPr>
          <w:rFonts w:hint="eastAsia"/>
        </w:rPr>
        <w:t>手背</w:t>
      </w:r>
      <w:r>
        <w:rPr>
          <w:rFonts w:hint="eastAsia"/>
        </w:rPr>
        <w:t>D</w:t>
      </w:r>
      <w:r w:rsidRPr="00027149">
        <w:rPr>
          <w:rFonts w:hint="eastAsia"/>
        </w:rPr>
        <w:t>、</w:t>
      </w:r>
      <w:r>
        <w:rPr>
          <w:rFonts w:hint="eastAsia"/>
        </w:rPr>
        <w:t>E</w:t>
      </w:r>
      <w:r w:rsidRPr="00027149">
        <w:rPr>
          <w:rFonts w:hint="eastAsia"/>
        </w:rPr>
        <w:t>、</w:t>
      </w:r>
      <w:r>
        <w:rPr>
          <w:rFonts w:hint="eastAsia"/>
        </w:rPr>
        <w:t>F</w:t>
      </w:r>
      <w:r>
        <w:rPr>
          <w:rFonts w:hint="eastAsia"/>
        </w:rPr>
        <w:t>三点变化一致，因各点所处经络和位置不同其受到艾</w:t>
      </w:r>
      <w:proofErr w:type="gramStart"/>
      <w:r>
        <w:rPr>
          <w:rFonts w:hint="eastAsia"/>
        </w:rPr>
        <w:t>灸</w:t>
      </w:r>
      <w:proofErr w:type="gramEnd"/>
      <w:r>
        <w:rPr>
          <w:rFonts w:hint="eastAsia"/>
        </w:rPr>
        <w:t>影响又具有差异</w:t>
      </w:r>
      <w:r w:rsidRPr="00027149">
        <w:rPr>
          <w:rFonts w:hint="eastAsia"/>
        </w:rPr>
        <w:t>。</w:t>
      </w:r>
      <w:r w:rsidR="00F012C5">
        <w:rPr>
          <w:rFonts w:hint="eastAsia"/>
        </w:rPr>
        <w:t>这说明，使用激光散斑血流成像系统可以检测到艾</w:t>
      </w:r>
      <w:proofErr w:type="gramStart"/>
      <w:r w:rsidR="00F012C5">
        <w:rPr>
          <w:rFonts w:hint="eastAsia"/>
        </w:rPr>
        <w:t>灸</w:t>
      </w:r>
      <w:proofErr w:type="gramEnd"/>
      <w:r w:rsidR="00F012C5">
        <w:rPr>
          <w:rFonts w:hint="eastAsia"/>
        </w:rPr>
        <w:t>时不同穴位和对应经络的血流变化。</w:t>
      </w:r>
    </w:p>
    <w:p w:rsidR="003A2E24" w:rsidRPr="003A2E24" w:rsidRDefault="003A2E24" w:rsidP="000E05FB">
      <w:pPr>
        <w:pStyle w:val="af"/>
        <w:spacing w:before="156"/>
      </w:pPr>
      <w:bookmarkStart w:id="141" w:name="_Toc492044875"/>
      <w:r>
        <w:rPr>
          <w:rFonts w:hint="eastAsia"/>
        </w:rPr>
        <w:t>5.2</w:t>
      </w:r>
      <w:r w:rsidRPr="003A2E24">
        <w:rPr>
          <w:rFonts w:hint="eastAsia"/>
        </w:rPr>
        <w:t>.4 艾</w:t>
      </w:r>
      <w:proofErr w:type="gramStart"/>
      <w:r w:rsidRPr="003A2E24">
        <w:rPr>
          <w:rFonts w:hint="eastAsia"/>
        </w:rPr>
        <w:t>灸</w:t>
      </w:r>
      <w:proofErr w:type="gramEnd"/>
      <w:r w:rsidRPr="003A2E24">
        <w:rPr>
          <w:rFonts w:hint="eastAsia"/>
        </w:rPr>
        <w:t>时长对艾</w:t>
      </w:r>
      <w:proofErr w:type="gramStart"/>
      <w:r w:rsidRPr="003A2E24">
        <w:rPr>
          <w:rFonts w:hint="eastAsia"/>
        </w:rPr>
        <w:t>灸</w:t>
      </w:r>
      <w:proofErr w:type="gramEnd"/>
      <w:r w:rsidRPr="003A2E24">
        <w:rPr>
          <w:rFonts w:hint="eastAsia"/>
        </w:rPr>
        <w:t>效果的影响探究</w:t>
      </w:r>
      <w:bookmarkEnd w:id="141"/>
    </w:p>
    <w:p w:rsidR="00545931" w:rsidRPr="003A2E24" w:rsidRDefault="00BB1AE8" w:rsidP="008B1A87">
      <w:pPr>
        <w:pStyle w:val="af2"/>
        <w:ind w:firstLine="480"/>
      </w:pPr>
      <w:r>
        <w:rPr>
          <w:rFonts w:hint="eastAsia"/>
        </w:rPr>
        <w:t>艾</w:t>
      </w:r>
      <w:proofErr w:type="gramStart"/>
      <w:r>
        <w:rPr>
          <w:rFonts w:hint="eastAsia"/>
        </w:rPr>
        <w:t>灸</w:t>
      </w:r>
      <w:proofErr w:type="gramEnd"/>
      <w:r>
        <w:rPr>
          <w:rFonts w:hint="eastAsia"/>
        </w:rPr>
        <w:t>是中医理疗的最常用疗法之一，也是治疗效果最好的疗法之一，但是目前仍然</w:t>
      </w:r>
      <w:r w:rsidR="00545931" w:rsidRPr="003A2E24">
        <w:rPr>
          <w:rFonts w:hint="eastAsia"/>
        </w:rPr>
        <w:t>缺乏对艾</w:t>
      </w:r>
      <w:proofErr w:type="gramStart"/>
      <w:r w:rsidR="00545931" w:rsidRPr="003A2E24">
        <w:rPr>
          <w:rFonts w:hint="eastAsia"/>
        </w:rPr>
        <w:t>灸</w:t>
      </w:r>
      <w:proofErr w:type="gramEnd"/>
      <w:r w:rsidR="00545931" w:rsidRPr="003A2E24">
        <w:rPr>
          <w:rFonts w:hint="eastAsia"/>
        </w:rPr>
        <w:t>时长（</w:t>
      </w:r>
      <w:r w:rsidR="00545931">
        <w:rPr>
          <w:rFonts w:hint="eastAsia"/>
        </w:rPr>
        <w:t>艾</w:t>
      </w:r>
      <w:proofErr w:type="gramStart"/>
      <w:r w:rsidR="00545931">
        <w:rPr>
          <w:rFonts w:hint="eastAsia"/>
        </w:rPr>
        <w:t>灸</w:t>
      </w:r>
      <w:r w:rsidR="00545931" w:rsidRPr="003A2E24">
        <w:rPr>
          <w:rFonts w:hint="eastAsia"/>
        </w:rPr>
        <w:t>灸</w:t>
      </w:r>
      <w:proofErr w:type="gramEnd"/>
      <w:r w:rsidR="00545931" w:rsidRPr="003A2E24">
        <w:rPr>
          <w:rFonts w:hint="eastAsia"/>
        </w:rPr>
        <w:t>量）的统一标准，</w:t>
      </w:r>
      <w:r>
        <w:rPr>
          <w:rFonts w:hint="eastAsia"/>
        </w:rPr>
        <w:t>也缺乏对不同艾</w:t>
      </w:r>
      <w:proofErr w:type="gramStart"/>
      <w:r>
        <w:rPr>
          <w:rFonts w:hint="eastAsia"/>
        </w:rPr>
        <w:t>灸</w:t>
      </w:r>
      <w:proofErr w:type="gramEnd"/>
      <w:r>
        <w:rPr>
          <w:rFonts w:hint="eastAsia"/>
        </w:rPr>
        <w:t>时长的差异性分析。在中医理疗过程中，医生多是</w:t>
      </w:r>
      <w:r w:rsidR="00545931" w:rsidRPr="003A2E24">
        <w:rPr>
          <w:rFonts w:hint="eastAsia"/>
        </w:rPr>
        <w:t>依靠医学典籍记载</w:t>
      </w:r>
      <w:r>
        <w:rPr>
          <w:rFonts w:hint="eastAsia"/>
        </w:rPr>
        <w:t>和描述，以及多年行医经验，然后根据疾病症状、穴位特点和医治对象的身体状况等诸多</w:t>
      </w:r>
      <w:r w:rsidR="00545931" w:rsidRPr="003A2E24">
        <w:rPr>
          <w:rFonts w:hint="eastAsia"/>
        </w:rPr>
        <w:t>因</w:t>
      </w:r>
      <w:r>
        <w:rPr>
          <w:rFonts w:hint="eastAsia"/>
        </w:rPr>
        <w:t>素确定灸治时间长短</w:t>
      </w:r>
      <w:r w:rsidR="00545931" w:rsidRPr="003A2E24">
        <w:rPr>
          <w:rFonts w:hint="eastAsia"/>
        </w:rPr>
        <w:t>。</w:t>
      </w:r>
      <w:r>
        <w:rPr>
          <w:rFonts w:hint="eastAsia"/>
        </w:rPr>
        <w:t>因此，本实验将结合临床实际，使用激光散斑血流检测系统来探究不同艾</w:t>
      </w:r>
      <w:proofErr w:type="gramStart"/>
      <w:r>
        <w:rPr>
          <w:rFonts w:hint="eastAsia"/>
        </w:rPr>
        <w:t>灸</w:t>
      </w:r>
      <w:proofErr w:type="gramEnd"/>
      <w:r>
        <w:rPr>
          <w:rFonts w:hint="eastAsia"/>
        </w:rPr>
        <w:t>时长对穴位和经络血流量的影响。</w:t>
      </w:r>
    </w:p>
    <w:p w:rsidR="007432BC" w:rsidRDefault="003A2E24" w:rsidP="008B1A87">
      <w:pPr>
        <w:pStyle w:val="af2"/>
        <w:ind w:firstLine="480"/>
      </w:pPr>
      <w:r w:rsidRPr="003A2E24">
        <w:rPr>
          <w:rFonts w:hint="eastAsia"/>
        </w:rPr>
        <w:lastRenderedPageBreak/>
        <w:t>为探究艾</w:t>
      </w:r>
      <w:proofErr w:type="gramStart"/>
      <w:r w:rsidRPr="003A2E24">
        <w:rPr>
          <w:rFonts w:hint="eastAsia"/>
        </w:rPr>
        <w:t>灸</w:t>
      </w:r>
      <w:proofErr w:type="gramEnd"/>
      <w:r w:rsidRPr="003A2E24">
        <w:rPr>
          <w:rFonts w:hint="eastAsia"/>
        </w:rPr>
        <w:t>时</w:t>
      </w:r>
      <w:proofErr w:type="gramStart"/>
      <w:r w:rsidRPr="003A2E24">
        <w:rPr>
          <w:rFonts w:hint="eastAsia"/>
        </w:rPr>
        <w:t>长是否</w:t>
      </w:r>
      <w:proofErr w:type="gramEnd"/>
      <w:r w:rsidRPr="003A2E24">
        <w:rPr>
          <w:rFonts w:hint="eastAsia"/>
        </w:rPr>
        <w:t>对其</w:t>
      </w:r>
      <w:r w:rsidR="007432BC">
        <w:rPr>
          <w:rFonts w:hint="eastAsia"/>
        </w:rPr>
        <w:t>理疗</w:t>
      </w:r>
      <w:r w:rsidRPr="003A2E24">
        <w:rPr>
          <w:rFonts w:hint="eastAsia"/>
        </w:rPr>
        <w:t>效果产生较大影响，</w:t>
      </w:r>
      <w:r w:rsidR="007432BC">
        <w:rPr>
          <w:rFonts w:hint="eastAsia"/>
        </w:rPr>
        <w:t>在</w:t>
      </w:r>
      <w:r w:rsidRPr="003A2E24">
        <w:rPr>
          <w:rFonts w:hint="eastAsia"/>
        </w:rPr>
        <w:t>前述实验</w:t>
      </w:r>
      <w:r w:rsidR="007432BC">
        <w:rPr>
          <w:rFonts w:hint="eastAsia"/>
        </w:rPr>
        <w:t>条件基础上将施</w:t>
      </w:r>
      <w:proofErr w:type="gramStart"/>
      <w:r w:rsidR="007432BC">
        <w:rPr>
          <w:rFonts w:hint="eastAsia"/>
        </w:rPr>
        <w:t>灸</w:t>
      </w:r>
      <w:proofErr w:type="gramEnd"/>
      <w:r w:rsidRPr="003A2E24">
        <w:rPr>
          <w:rFonts w:hint="eastAsia"/>
        </w:rPr>
        <w:t>时间由原来</w:t>
      </w:r>
      <w:r w:rsidRPr="003A2E24">
        <w:rPr>
          <w:rFonts w:hint="eastAsia"/>
        </w:rPr>
        <w:t>15min</w:t>
      </w:r>
      <w:r w:rsidRPr="003A2E24">
        <w:rPr>
          <w:rFonts w:hint="eastAsia"/>
        </w:rPr>
        <w:t>延长至</w:t>
      </w:r>
      <w:r w:rsidRPr="003A2E24">
        <w:rPr>
          <w:rFonts w:hint="eastAsia"/>
        </w:rPr>
        <w:t>40min</w:t>
      </w:r>
      <w:r w:rsidR="007432BC">
        <w:rPr>
          <w:rFonts w:hint="eastAsia"/>
        </w:rPr>
        <w:t>并重复前述</w:t>
      </w:r>
      <w:r w:rsidRPr="003A2E24">
        <w:rPr>
          <w:rFonts w:hint="eastAsia"/>
        </w:rPr>
        <w:t>实验</w:t>
      </w:r>
      <w:r w:rsidR="007432BC">
        <w:rPr>
          <w:rFonts w:hint="eastAsia"/>
        </w:rPr>
        <w:t>，施</w:t>
      </w:r>
      <w:proofErr w:type="gramStart"/>
      <w:r w:rsidR="007432BC">
        <w:rPr>
          <w:rFonts w:hint="eastAsia"/>
        </w:rPr>
        <w:t>灸</w:t>
      </w:r>
      <w:proofErr w:type="gramEnd"/>
      <w:r w:rsidR="007432BC">
        <w:rPr>
          <w:rFonts w:hint="eastAsia"/>
        </w:rPr>
        <w:t>过程中艾条燃烧点与穴位相对距离保持恒定，采用温和</w:t>
      </w:r>
      <w:proofErr w:type="gramStart"/>
      <w:r w:rsidR="007432BC">
        <w:rPr>
          <w:rFonts w:hint="eastAsia"/>
        </w:rPr>
        <w:t>灸</w:t>
      </w:r>
      <w:proofErr w:type="gramEnd"/>
      <w:r w:rsidR="007432BC">
        <w:rPr>
          <w:rFonts w:hint="eastAsia"/>
        </w:rPr>
        <w:t>的</w:t>
      </w:r>
      <w:proofErr w:type="gramStart"/>
      <w:r w:rsidR="007432BC">
        <w:rPr>
          <w:rFonts w:hint="eastAsia"/>
        </w:rPr>
        <w:t>灸</w:t>
      </w:r>
      <w:proofErr w:type="gramEnd"/>
      <w:r w:rsidR="007432BC">
        <w:rPr>
          <w:rFonts w:hint="eastAsia"/>
        </w:rPr>
        <w:t>法</w:t>
      </w:r>
      <w:r w:rsidRPr="003A2E24">
        <w:rPr>
          <w:rFonts w:hint="eastAsia"/>
        </w:rPr>
        <w:t>。图</w:t>
      </w:r>
      <w:r w:rsidR="00545931">
        <w:t>5.7</w:t>
      </w:r>
      <w:r w:rsidRPr="003A2E24">
        <w:rPr>
          <w:rFonts w:hint="eastAsia"/>
        </w:rPr>
        <w:t>（</w:t>
      </w:r>
      <w:r w:rsidRPr="003A2E24">
        <w:rPr>
          <w:rFonts w:hint="eastAsia"/>
        </w:rPr>
        <w:t>a</w:t>
      </w:r>
      <w:r w:rsidRPr="003A2E24">
        <w:rPr>
          <w:rFonts w:hint="eastAsia"/>
        </w:rPr>
        <w:t>）为</w:t>
      </w:r>
      <w:r w:rsidR="007432BC">
        <w:rPr>
          <w:rFonts w:hint="eastAsia"/>
        </w:rPr>
        <w:t>艾</w:t>
      </w:r>
      <w:proofErr w:type="gramStart"/>
      <w:r w:rsidR="007432BC">
        <w:rPr>
          <w:rFonts w:hint="eastAsia"/>
        </w:rPr>
        <w:t>灸</w:t>
      </w:r>
      <w:proofErr w:type="gramEnd"/>
      <w:r w:rsidR="007432BC">
        <w:rPr>
          <w:rFonts w:hint="eastAsia"/>
        </w:rPr>
        <w:t>外关穴</w:t>
      </w:r>
      <w:r w:rsidRPr="003A2E24">
        <w:rPr>
          <w:rFonts w:hint="eastAsia"/>
        </w:rPr>
        <w:t>40min</w:t>
      </w:r>
      <w:r w:rsidR="007432BC">
        <w:rPr>
          <w:rFonts w:hint="eastAsia"/>
        </w:rPr>
        <w:t>，同侧</w:t>
      </w:r>
      <w:r w:rsidRPr="003A2E24">
        <w:rPr>
          <w:rFonts w:hint="eastAsia"/>
        </w:rPr>
        <w:t>手背各检测点</w:t>
      </w:r>
      <w:r w:rsidRPr="003A2E24">
        <w:rPr>
          <w:rFonts w:hint="eastAsia"/>
        </w:rPr>
        <w:t>PI</w:t>
      </w:r>
      <w:r w:rsidRPr="003A2E24">
        <w:rPr>
          <w:rFonts w:hint="eastAsia"/>
        </w:rPr>
        <w:t>曲线变化，图</w:t>
      </w:r>
      <w:r w:rsidR="00545931">
        <w:t>5.7</w:t>
      </w:r>
      <w:r w:rsidRPr="003A2E24">
        <w:rPr>
          <w:rFonts w:hint="eastAsia"/>
        </w:rPr>
        <w:t>（</w:t>
      </w:r>
      <w:r w:rsidRPr="003A2E24">
        <w:rPr>
          <w:rFonts w:hint="eastAsia"/>
        </w:rPr>
        <w:t>b</w:t>
      </w:r>
      <w:r w:rsidRPr="003A2E24">
        <w:rPr>
          <w:rFonts w:hint="eastAsia"/>
        </w:rPr>
        <w:t>）为</w:t>
      </w:r>
      <w:r w:rsidR="007432BC">
        <w:rPr>
          <w:rFonts w:hint="eastAsia"/>
        </w:rPr>
        <w:t>艾</w:t>
      </w:r>
      <w:proofErr w:type="gramStart"/>
      <w:r w:rsidR="007432BC">
        <w:rPr>
          <w:rFonts w:hint="eastAsia"/>
        </w:rPr>
        <w:t>灸</w:t>
      </w:r>
      <w:proofErr w:type="gramEnd"/>
      <w:r w:rsidR="007432BC">
        <w:rPr>
          <w:rFonts w:hint="eastAsia"/>
        </w:rPr>
        <w:t>内关穴</w:t>
      </w:r>
      <w:r w:rsidRPr="003A2E24">
        <w:rPr>
          <w:rFonts w:hint="eastAsia"/>
        </w:rPr>
        <w:t>40min</w:t>
      </w:r>
      <w:r w:rsidR="007432BC">
        <w:rPr>
          <w:rFonts w:hint="eastAsia"/>
        </w:rPr>
        <w:t>，同侧</w:t>
      </w:r>
      <w:r w:rsidRPr="003A2E24">
        <w:rPr>
          <w:rFonts w:hint="eastAsia"/>
        </w:rPr>
        <w:t>手掌各检测点</w:t>
      </w:r>
      <w:r w:rsidRPr="003A2E24">
        <w:rPr>
          <w:rFonts w:hint="eastAsia"/>
        </w:rPr>
        <w:t>PI</w:t>
      </w:r>
      <w:r w:rsidRPr="003A2E24">
        <w:rPr>
          <w:rFonts w:hint="eastAsia"/>
        </w:rPr>
        <w:t>曲线变化。从图中可以看出，手背检测点</w:t>
      </w:r>
      <w:r w:rsidRPr="003A2E24">
        <w:rPr>
          <w:rFonts w:hint="eastAsia"/>
        </w:rPr>
        <w:t>PI</w:t>
      </w:r>
      <w:r w:rsidRPr="003A2E24">
        <w:rPr>
          <w:rFonts w:hint="eastAsia"/>
        </w:rPr>
        <w:t>值变化在</w:t>
      </w:r>
      <w:r w:rsidRPr="003A2E24">
        <w:rPr>
          <w:rFonts w:hint="eastAsia"/>
        </w:rPr>
        <w:t>20min</w:t>
      </w:r>
      <w:r w:rsidRPr="003A2E24">
        <w:rPr>
          <w:rFonts w:hint="eastAsia"/>
        </w:rPr>
        <w:t>时趋于稳定，手掌检测点</w:t>
      </w:r>
      <w:r w:rsidRPr="003A2E24">
        <w:rPr>
          <w:rFonts w:hint="eastAsia"/>
        </w:rPr>
        <w:t>PI</w:t>
      </w:r>
      <w:r w:rsidRPr="003A2E24">
        <w:rPr>
          <w:rFonts w:hint="eastAsia"/>
        </w:rPr>
        <w:t>值约在</w:t>
      </w:r>
      <w:r w:rsidRPr="003A2E24">
        <w:rPr>
          <w:rFonts w:hint="eastAsia"/>
        </w:rPr>
        <w:t>25min</w:t>
      </w:r>
      <w:r w:rsidRPr="003A2E24">
        <w:rPr>
          <w:rFonts w:hint="eastAsia"/>
        </w:rPr>
        <w:t>左右开始趋于稳定，随艾</w:t>
      </w:r>
      <w:proofErr w:type="gramStart"/>
      <w:r w:rsidRPr="003A2E24">
        <w:rPr>
          <w:rFonts w:hint="eastAsia"/>
        </w:rPr>
        <w:t>灸</w:t>
      </w:r>
      <w:proofErr w:type="gramEnd"/>
      <w:r w:rsidRPr="003A2E24">
        <w:rPr>
          <w:rFonts w:hint="eastAsia"/>
        </w:rPr>
        <w:t>时间的延长，手部血流呈现一个较为稳定的状态。</w:t>
      </w:r>
    </w:p>
    <w:p w:rsidR="00BB1AE8" w:rsidRPr="003A2E24" w:rsidRDefault="00006B84" w:rsidP="008B1A87">
      <w:pPr>
        <w:pStyle w:val="af2"/>
        <w:ind w:firstLine="480"/>
      </w:pPr>
      <w:r>
        <w:rPr>
          <w:rFonts w:hint="eastAsia"/>
        </w:rPr>
        <w:t>多数医学文献中的实验</w:t>
      </w:r>
      <w:r w:rsidR="00BB1AE8" w:rsidRPr="003A2E24">
        <w:rPr>
          <w:rFonts w:hint="eastAsia"/>
        </w:rPr>
        <w:t>是以</w:t>
      </w:r>
      <w:r w:rsidR="00BB1AE8" w:rsidRPr="003A2E24">
        <w:rPr>
          <w:rFonts w:hint="eastAsia"/>
        </w:rPr>
        <w:t>15-30min</w:t>
      </w:r>
      <w:r w:rsidR="00BB1AE8" w:rsidRPr="003A2E24">
        <w:rPr>
          <w:rFonts w:hint="eastAsia"/>
        </w:rPr>
        <w:t>为参考时长</w:t>
      </w:r>
      <w:r w:rsidR="004A2A6A" w:rsidRPr="001279CF">
        <w:rPr>
          <w:rFonts w:hint="eastAsia"/>
          <w:highlight w:val="yellow"/>
          <w:vertAlign w:val="superscript"/>
        </w:rPr>
        <w:t>[1</w:t>
      </w:r>
      <w:r w:rsidR="001279CF" w:rsidRPr="001279CF">
        <w:rPr>
          <w:highlight w:val="yellow"/>
          <w:vertAlign w:val="superscript"/>
        </w:rPr>
        <w:t>9</w:t>
      </w:r>
      <w:r w:rsidR="004A2A6A" w:rsidRPr="001279CF">
        <w:rPr>
          <w:rFonts w:hint="eastAsia"/>
          <w:highlight w:val="yellow"/>
          <w:vertAlign w:val="superscript"/>
        </w:rPr>
        <w:t>,2</w:t>
      </w:r>
      <w:r w:rsidR="001279CF" w:rsidRPr="001279CF">
        <w:rPr>
          <w:highlight w:val="yellow"/>
          <w:vertAlign w:val="superscript"/>
        </w:rPr>
        <w:t>1</w:t>
      </w:r>
      <w:r w:rsidR="004A2A6A" w:rsidRPr="001279CF">
        <w:rPr>
          <w:rFonts w:hint="eastAsia"/>
          <w:highlight w:val="yellow"/>
          <w:vertAlign w:val="superscript"/>
        </w:rPr>
        <w:t>,4</w:t>
      </w:r>
      <w:r w:rsidR="001279CF" w:rsidRPr="001279CF">
        <w:rPr>
          <w:highlight w:val="yellow"/>
          <w:vertAlign w:val="superscript"/>
        </w:rPr>
        <w:t>8</w:t>
      </w:r>
      <w:r w:rsidR="00BB1AE8" w:rsidRPr="001279CF">
        <w:rPr>
          <w:rFonts w:hint="eastAsia"/>
          <w:highlight w:val="yellow"/>
          <w:vertAlign w:val="superscript"/>
        </w:rPr>
        <w:t>]</w:t>
      </w:r>
      <w:r w:rsidR="00BB1AE8" w:rsidRPr="003A2E24">
        <w:rPr>
          <w:rFonts w:hint="eastAsia"/>
        </w:rPr>
        <w:t>,</w:t>
      </w:r>
      <w:r w:rsidR="007432BC">
        <w:rPr>
          <w:rFonts w:hint="eastAsia"/>
        </w:rPr>
        <w:t>本实验得到的数据结果也能证明此艾</w:t>
      </w:r>
      <w:proofErr w:type="gramStart"/>
      <w:r w:rsidR="007432BC">
        <w:rPr>
          <w:rFonts w:hint="eastAsia"/>
        </w:rPr>
        <w:t>灸</w:t>
      </w:r>
      <w:proofErr w:type="gramEnd"/>
      <w:r w:rsidR="007432BC">
        <w:rPr>
          <w:rFonts w:hint="eastAsia"/>
        </w:rPr>
        <w:t>时长的合理性，单次艾</w:t>
      </w:r>
      <w:proofErr w:type="gramStart"/>
      <w:r w:rsidR="007432BC">
        <w:rPr>
          <w:rFonts w:hint="eastAsia"/>
        </w:rPr>
        <w:t>灸</w:t>
      </w:r>
      <w:proofErr w:type="gramEnd"/>
      <w:r w:rsidR="007432BC">
        <w:rPr>
          <w:rFonts w:hint="eastAsia"/>
        </w:rPr>
        <w:t>时</w:t>
      </w:r>
      <w:proofErr w:type="gramStart"/>
      <w:r w:rsidR="007432BC">
        <w:rPr>
          <w:rFonts w:hint="eastAsia"/>
        </w:rPr>
        <w:t>长维持</w:t>
      </w:r>
      <w:proofErr w:type="gramEnd"/>
      <w:r w:rsidR="007432BC">
        <w:rPr>
          <w:rFonts w:hint="eastAsia"/>
        </w:rPr>
        <w:t>在</w:t>
      </w:r>
      <w:r w:rsidR="007432BC">
        <w:rPr>
          <w:rFonts w:hint="eastAsia"/>
        </w:rPr>
        <w:t>30min</w:t>
      </w:r>
      <w:r w:rsidR="007432BC">
        <w:rPr>
          <w:rFonts w:hint="eastAsia"/>
        </w:rPr>
        <w:t>是艾</w:t>
      </w:r>
      <w:proofErr w:type="gramStart"/>
      <w:r w:rsidR="007432BC">
        <w:rPr>
          <w:rFonts w:hint="eastAsia"/>
        </w:rPr>
        <w:t>灸</w:t>
      </w:r>
      <w:proofErr w:type="gramEnd"/>
      <w:r w:rsidR="007432BC">
        <w:rPr>
          <w:rFonts w:hint="eastAsia"/>
        </w:rPr>
        <w:t>实际效果的</w:t>
      </w:r>
      <w:r>
        <w:rPr>
          <w:rFonts w:hint="eastAsia"/>
        </w:rPr>
        <w:t>有效时长，目前，本实验还无法探究超过</w:t>
      </w:r>
      <w:proofErr w:type="gramStart"/>
      <w:r>
        <w:rPr>
          <w:rFonts w:hint="eastAsia"/>
        </w:rPr>
        <w:t>此有效时长继续艾灸</w:t>
      </w:r>
      <w:proofErr w:type="gramEnd"/>
      <w:r>
        <w:rPr>
          <w:rFonts w:hint="eastAsia"/>
        </w:rPr>
        <w:t>是否会对人体健康产生危害</w:t>
      </w:r>
    </w:p>
    <w:p w:rsidR="003A2E24" w:rsidRPr="00BB1AE8" w:rsidRDefault="003A2E24" w:rsidP="00F12F1E">
      <w:pPr>
        <w:widowControl/>
        <w:spacing w:beforeLines="50" w:afterLines="50" w:line="254" w:lineRule="auto"/>
        <w:ind w:firstLineChars="200" w:firstLine="480"/>
        <w:rPr>
          <w:rFonts w:asciiTheme="majorEastAsia" w:eastAsiaTheme="majorEastAsia" w:hAnsiTheme="majorEastAsia"/>
          <w:sz w:val="24"/>
          <w:szCs w:val="24"/>
        </w:rPr>
      </w:pPr>
    </w:p>
    <w:p w:rsidR="003A2E24" w:rsidRDefault="003A2E24" w:rsidP="008240B7">
      <w:pPr>
        <w:pStyle w:val="af2"/>
        <w:spacing w:line="240" w:lineRule="auto"/>
        <w:ind w:firstLineChars="0" w:firstLine="0"/>
        <w:jc w:val="center"/>
      </w:pPr>
      <w:r>
        <w:rPr>
          <w:rFonts w:hint="eastAsia"/>
          <w:noProof/>
        </w:rPr>
        <w:drawing>
          <wp:inline distT="0" distB="0" distL="0" distR="0">
            <wp:extent cx="3764280" cy="4327186"/>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0min内PI变化.png"/>
                    <pic:cNvPicPr/>
                  </pic:nvPicPr>
                  <pic:blipFill>
                    <a:blip r:embed="rId5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769161" cy="4332797"/>
                    </a:xfrm>
                    <a:prstGeom prst="rect">
                      <a:avLst/>
                    </a:prstGeom>
                  </pic:spPr>
                </pic:pic>
              </a:graphicData>
            </a:graphic>
          </wp:inline>
        </w:drawing>
      </w:r>
    </w:p>
    <w:p w:rsidR="003A2E24" w:rsidRPr="00476864" w:rsidRDefault="003A2E24" w:rsidP="008240B7">
      <w:pPr>
        <w:pStyle w:val="af2"/>
        <w:ind w:firstLineChars="0" w:firstLine="0"/>
        <w:jc w:val="center"/>
      </w:pPr>
      <w:r w:rsidRPr="00476864">
        <w:rPr>
          <w:rFonts w:hint="eastAsia"/>
        </w:rPr>
        <w:t>图</w:t>
      </w:r>
      <w:r w:rsidR="00545931">
        <w:t>5.7</w:t>
      </w:r>
      <w:r w:rsidRPr="00476864">
        <w:rPr>
          <w:rFonts w:hint="eastAsia"/>
        </w:rPr>
        <w:t>艾</w:t>
      </w:r>
      <w:proofErr w:type="gramStart"/>
      <w:r w:rsidRPr="00476864">
        <w:rPr>
          <w:rFonts w:hint="eastAsia"/>
        </w:rPr>
        <w:t>灸</w:t>
      </w:r>
      <w:proofErr w:type="gramEnd"/>
      <w:r w:rsidRPr="00476864">
        <w:rPr>
          <w:rFonts w:hint="eastAsia"/>
        </w:rPr>
        <w:t>内关穴或外关穴</w:t>
      </w:r>
      <w:r w:rsidRPr="00476864">
        <w:rPr>
          <w:rFonts w:hint="eastAsia"/>
        </w:rPr>
        <w:t>40min</w:t>
      </w:r>
      <w:r w:rsidRPr="00476864">
        <w:rPr>
          <w:rFonts w:hint="eastAsia"/>
        </w:rPr>
        <w:t>各测量点</w:t>
      </w:r>
      <w:r w:rsidRPr="00476864">
        <w:rPr>
          <w:rFonts w:hint="eastAsia"/>
        </w:rPr>
        <w:t>PI</w:t>
      </w:r>
      <w:r w:rsidRPr="00476864">
        <w:rPr>
          <w:rFonts w:hint="eastAsia"/>
        </w:rPr>
        <w:t>值变化</w:t>
      </w:r>
    </w:p>
    <w:p w:rsidR="003A2E24" w:rsidRPr="00476864" w:rsidRDefault="00545931" w:rsidP="008240B7">
      <w:pPr>
        <w:pStyle w:val="af2"/>
        <w:ind w:firstLineChars="0" w:firstLine="0"/>
        <w:jc w:val="center"/>
      </w:pPr>
      <w:r>
        <w:t>F</w:t>
      </w:r>
      <w:r>
        <w:rPr>
          <w:rFonts w:hint="eastAsia"/>
        </w:rPr>
        <w:t>ig</w:t>
      </w:r>
      <w:r>
        <w:t xml:space="preserve">. 5.7 </w:t>
      </w:r>
      <w:r w:rsidR="003A2E24" w:rsidRPr="00476864">
        <w:rPr>
          <w:rFonts w:hint="eastAsia"/>
        </w:rPr>
        <w:t xml:space="preserve">PI of </w:t>
      </w:r>
      <w:r w:rsidR="003A2E24" w:rsidRPr="00476864">
        <w:t>interest</w:t>
      </w:r>
      <w:r w:rsidR="003A2E24" w:rsidRPr="00476864">
        <w:rPr>
          <w:rFonts w:hint="eastAsia"/>
        </w:rPr>
        <w:t xml:space="preserve"> points when moxibustion Neiguan point or Waiguan point during 40 min</w:t>
      </w:r>
    </w:p>
    <w:p w:rsidR="00027149" w:rsidRPr="00027149" w:rsidRDefault="00027149" w:rsidP="000E05FB">
      <w:pPr>
        <w:pStyle w:val="ad"/>
        <w:spacing w:before="156"/>
      </w:pPr>
      <w:bookmarkStart w:id="142" w:name="_Toc492044876"/>
      <w:r>
        <w:rPr>
          <w:rFonts w:hint="eastAsia"/>
        </w:rPr>
        <w:t>5.3</w:t>
      </w:r>
      <w:r w:rsidRPr="00027149">
        <w:t>结论</w:t>
      </w:r>
      <w:bookmarkEnd w:id="142"/>
    </w:p>
    <w:p w:rsidR="001E7176" w:rsidRDefault="00A0140E" w:rsidP="008B1A87">
      <w:pPr>
        <w:pStyle w:val="af2"/>
        <w:ind w:firstLine="480"/>
      </w:pPr>
      <w:r>
        <w:rPr>
          <w:rFonts w:hint="eastAsia"/>
        </w:rPr>
        <w:lastRenderedPageBreak/>
        <w:t>上述</w:t>
      </w:r>
      <w:r w:rsidR="00027149" w:rsidRPr="00027149">
        <w:rPr>
          <w:rFonts w:hint="eastAsia"/>
        </w:rPr>
        <w:t>实验应用</w:t>
      </w:r>
      <w:r>
        <w:rPr>
          <w:rFonts w:hint="eastAsia"/>
        </w:rPr>
        <w:t>激光散斑血流成像系统对</w:t>
      </w:r>
      <w:r w:rsidR="00027149" w:rsidRPr="00027149">
        <w:rPr>
          <w:rFonts w:hint="eastAsia"/>
        </w:rPr>
        <w:t>10</w:t>
      </w:r>
      <w:r w:rsidR="00027149" w:rsidRPr="00027149">
        <w:rPr>
          <w:rFonts w:hint="eastAsia"/>
        </w:rPr>
        <w:t>例健康志愿者</w:t>
      </w:r>
      <w:r>
        <w:rPr>
          <w:rFonts w:hint="eastAsia"/>
        </w:rPr>
        <w:t>的外关穴及其所在的手少阳三焦经或内关穴及其所在的手</w:t>
      </w:r>
      <w:proofErr w:type="gramStart"/>
      <w:r>
        <w:rPr>
          <w:rFonts w:hint="eastAsia"/>
        </w:rPr>
        <w:t>厥</w:t>
      </w:r>
      <w:proofErr w:type="gramEnd"/>
      <w:r>
        <w:rPr>
          <w:rFonts w:hint="eastAsia"/>
        </w:rPr>
        <w:t>阴心包经在艾</w:t>
      </w:r>
      <w:proofErr w:type="gramStart"/>
      <w:r>
        <w:rPr>
          <w:rFonts w:hint="eastAsia"/>
        </w:rPr>
        <w:t>灸</w:t>
      </w:r>
      <w:proofErr w:type="gramEnd"/>
      <w:r>
        <w:rPr>
          <w:rFonts w:hint="eastAsia"/>
        </w:rPr>
        <w:t>前后做了血流检测，并对比了</w:t>
      </w:r>
      <w:r w:rsidR="001E7176">
        <w:rPr>
          <w:rFonts w:hint="eastAsia"/>
        </w:rPr>
        <w:t>部分目标检测点</w:t>
      </w:r>
      <w:r w:rsidR="001E7176">
        <w:rPr>
          <w:rFonts w:hint="eastAsia"/>
        </w:rPr>
        <w:t>PI</w:t>
      </w:r>
      <w:r w:rsidR="001E7176">
        <w:rPr>
          <w:rFonts w:hint="eastAsia"/>
        </w:rPr>
        <w:t>值。实验</w:t>
      </w:r>
      <w:r w:rsidR="00027149" w:rsidRPr="00027149">
        <w:rPr>
          <w:rFonts w:hint="eastAsia"/>
        </w:rPr>
        <w:t>发现</w:t>
      </w:r>
      <w:r w:rsidR="001E7176">
        <w:rPr>
          <w:rFonts w:hint="eastAsia"/>
        </w:rPr>
        <w:t>，</w:t>
      </w:r>
      <w:r w:rsidR="00027149" w:rsidRPr="00027149">
        <w:rPr>
          <w:rFonts w:hint="eastAsia"/>
        </w:rPr>
        <w:t>不同</w:t>
      </w:r>
      <w:r w:rsidR="001E7176">
        <w:rPr>
          <w:rFonts w:hint="eastAsia"/>
        </w:rPr>
        <w:t>经络</w:t>
      </w:r>
      <w:proofErr w:type="gramStart"/>
      <w:r w:rsidR="001E7176">
        <w:rPr>
          <w:rFonts w:hint="eastAsia"/>
        </w:rPr>
        <w:t>循</w:t>
      </w:r>
      <w:proofErr w:type="gramEnd"/>
      <w:r w:rsidR="001E7176">
        <w:rPr>
          <w:rFonts w:hint="eastAsia"/>
        </w:rPr>
        <w:t>经线上的穴位</w:t>
      </w:r>
      <w:r w:rsidR="00027149" w:rsidRPr="00027149">
        <w:rPr>
          <w:rFonts w:hint="eastAsia"/>
        </w:rPr>
        <w:t>的</w:t>
      </w:r>
      <w:r w:rsidR="007C1BE0">
        <w:rPr>
          <w:rFonts w:hint="eastAsia"/>
        </w:rPr>
        <w:t>血流变化</w:t>
      </w:r>
      <w:r w:rsidR="00027149" w:rsidRPr="00027149">
        <w:rPr>
          <w:rFonts w:hint="eastAsia"/>
        </w:rPr>
        <w:t>存在</w:t>
      </w:r>
      <w:r w:rsidR="001E7176">
        <w:rPr>
          <w:rFonts w:hint="eastAsia"/>
        </w:rPr>
        <w:t>较大</w:t>
      </w:r>
      <w:r w:rsidR="00027149" w:rsidRPr="00027149">
        <w:rPr>
          <w:rFonts w:hint="eastAsia"/>
        </w:rPr>
        <w:t>差异，观察到艾</w:t>
      </w:r>
      <w:proofErr w:type="gramStart"/>
      <w:r w:rsidR="00027149" w:rsidRPr="00027149">
        <w:rPr>
          <w:rFonts w:hint="eastAsia"/>
        </w:rPr>
        <w:t>灸</w:t>
      </w:r>
      <w:proofErr w:type="gramEnd"/>
      <w:r w:rsidR="00027149" w:rsidRPr="00027149">
        <w:rPr>
          <w:rFonts w:hint="eastAsia"/>
        </w:rPr>
        <w:t>后手背或手掌血流分布的改变</w:t>
      </w:r>
      <w:r w:rsidR="001E7176">
        <w:rPr>
          <w:rFonts w:hint="eastAsia"/>
        </w:rPr>
        <w:t>情况：</w:t>
      </w:r>
      <w:r w:rsidR="00027149" w:rsidRPr="00027149">
        <w:rPr>
          <w:rFonts w:hint="eastAsia"/>
        </w:rPr>
        <w:t>当艾</w:t>
      </w:r>
      <w:proofErr w:type="gramStart"/>
      <w:r w:rsidR="00027149" w:rsidRPr="00027149">
        <w:rPr>
          <w:rFonts w:hint="eastAsia"/>
        </w:rPr>
        <w:t>灸</w:t>
      </w:r>
      <w:proofErr w:type="gramEnd"/>
      <w:r w:rsidR="00027149" w:rsidRPr="00027149">
        <w:rPr>
          <w:rFonts w:hint="eastAsia"/>
        </w:rPr>
        <w:t>外关穴</w:t>
      </w:r>
      <w:r w:rsidR="001E7176">
        <w:rPr>
          <w:rFonts w:hint="eastAsia"/>
        </w:rPr>
        <w:t>时，该穴位所在经络上手背处穴位（如液门穴</w:t>
      </w:r>
      <w:r w:rsidR="00027149" w:rsidRPr="00027149">
        <w:rPr>
          <w:rFonts w:hint="eastAsia"/>
        </w:rPr>
        <w:t>）的</w:t>
      </w:r>
      <w:r w:rsidR="00027149" w:rsidRPr="00027149">
        <w:rPr>
          <w:rFonts w:hint="eastAsia"/>
        </w:rPr>
        <w:t>PI</w:t>
      </w:r>
      <w:r w:rsidR="00027149" w:rsidRPr="00027149">
        <w:rPr>
          <w:rFonts w:hint="eastAsia"/>
        </w:rPr>
        <w:t>值变化明显，相比之下，</w:t>
      </w:r>
      <w:r w:rsidR="001E7176">
        <w:rPr>
          <w:rFonts w:hint="eastAsia"/>
        </w:rPr>
        <w:t>与手少阳三焦经相邻的其它经络</w:t>
      </w:r>
      <w:r w:rsidR="001E7176" w:rsidRPr="00027149">
        <w:rPr>
          <w:rFonts w:hint="eastAsia"/>
        </w:rPr>
        <w:t>受艾</w:t>
      </w:r>
      <w:proofErr w:type="gramStart"/>
      <w:r w:rsidR="001E7176" w:rsidRPr="00027149">
        <w:rPr>
          <w:rFonts w:hint="eastAsia"/>
        </w:rPr>
        <w:t>灸</w:t>
      </w:r>
      <w:proofErr w:type="gramEnd"/>
      <w:r w:rsidR="001E7176" w:rsidRPr="00027149">
        <w:rPr>
          <w:rFonts w:hint="eastAsia"/>
        </w:rPr>
        <w:t>影响较小</w:t>
      </w:r>
      <w:r w:rsidR="001E7176">
        <w:rPr>
          <w:rFonts w:hint="eastAsia"/>
        </w:rPr>
        <w:t>，其手背处的穴位和非穴位点</w:t>
      </w:r>
      <w:r w:rsidR="001E7176">
        <w:rPr>
          <w:rFonts w:hint="eastAsia"/>
        </w:rPr>
        <w:t>PI</w:t>
      </w:r>
      <w:r w:rsidR="001E7176">
        <w:rPr>
          <w:rFonts w:hint="eastAsia"/>
        </w:rPr>
        <w:t>值变化较小；同样，当艾</w:t>
      </w:r>
      <w:proofErr w:type="gramStart"/>
      <w:r w:rsidR="001E7176">
        <w:rPr>
          <w:rFonts w:hint="eastAsia"/>
        </w:rPr>
        <w:t>灸</w:t>
      </w:r>
      <w:proofErr w:type="gramEnd"/>
      <w:r w:rsidR="001E7176">
        <w:rPr>
          <w:rFonts w:hint="eastAsia"/>
        </w:rPr>
        <w:t>内关穴时，该穴位所在经络上的手掌处穴位（如</w:t>
      </w:r>
      <w:proofErr w:type="gramStart"/>
      <w:r w:rsidR="001E7176">
        <w:rPr>
          <w:rFonts w:hint="eastAsia"/>
        </w:rPr>
        <w:t>劳</w:t>
      </w:r>
      <w:proofErr w:type="gramEnd"/>
      <w:r w:rsidR="001E7176">
        <w:rPr>
          <w:rFonts w:hint="eastAsia"/>
        </w:rPr>
        <w:t>宫穴）的</w:t>
      </w:r>
      <w:r w:rsidR="001E7176">
        <w:rPr>
          <w:rFonts w:hint="eastAsia"/>
        </w:rPr>
        <w:t>PI</w:t>
      </w:r>
      <w:r w:rsidR="001E7176">
        <w:rPr>
          <w:rFonts w:hint="eastAsia"/>
        </w:rPr>
        <w:t>值变化明显，相比之下，与手</w:t>
      </w:r>
      <w:proofErr w:type="gramStart"/>
      <w:r w:rsidR="001E7176">
        <w:rPr>
          <w:rFonts w:hint="eastAsia"/>
        </w:rPr>
        <w:t>厥</w:t>
      </w:r>
      <w:proofErr w:type="gramEnd"/>
      <w:r w:rsidR="001E7176">
        <w:rPr>
          <w:rFonts w:hint="eastAsia"/>
        </w:rPr>
        <w:t>阴心包经相邻的其它经络受艾</w:t>
      </w:r>
      <w:proofErr w:type="gramStart"/>
      <w:r w:rsidR="001E7176">
        <w:rPr>
          <w:rFonts w:hint="eastAsia"/>
        </w:rPr>
        <w:t>灸</w:t>
      </w:r>
      <w:proofErr w:type="gramEnd"/>
      <w:r w:rsidR="001E7176">
        <w:rPr>
          <w:rFonts w:hint="eastAsia"/>
        </w:rPr>
        <w:t>影响较小，其手掌处的穴位和非穴位点</w:t>
      </w:r>
      <w:r w:rsidR="001E7176">
        <w:rPr>
          <w:rFonts w:hint="eastAsia"/>
        </w:rPr>
        <w:t>PI</w:t>
      </w:r>
      <w:r w:rsidR="001E7176">
        <w:rPr>
          <w:rFonts w:hint="eastAsia"/>
        </w:rPr>
        <w:t>变化较小</w:t>
      </w:r>
      <w:r w:rsidR="00027149" w:rsidRPr="00027149">
        <w:rPr>
          <w:rFonts w:hint="eastAsia"/>
        </w:rPr>
        <w:t>。</w:t>
      </w:r>
      <w:r w:rsidR="007C1BE0">
        <w:rPr>
          <w:rFonts w:hint="eastAsia"/>
        </w:rPr>
        <w:t>此外，实验还探究了艾</w:t>
      </w:r>
      <w:proofErr w:type="gramStart"/>
      <w:r w:rsidR="007C1BE0">
        <w:rPr>
          <w:rFonts w:hint="eastAsia"/>
        </w:rPr>
        <w:t>灸</w:t>
      </w:r>
      <w:proofErr w:type="gramEnd"/>
      <w:r w:rsidR="007C1BE0">
        <w:rPr>
          <w:rFonts w:hint="eastAsia"/>
        </w:rPr>
        <w:t>时长对理疗效果的影响，结果发现艾</w:t>
      </w:r>
      <w:proofErr w:type="gramStart"/>
      <w:r w:rsidR="007C1BE0">
        <w:rPr>
          <w:rFonts w:hint="eastAsia"/>
        </w:rPr>
        <w:t>灸</w:t>
      </w:r>
      <w:proofErr w:type="gramEnd"/>
      <w:r w:rsidR="007C1BE0">
        <w:rPr>
          <w:rFonts w:hint="eastAsia"/>
        </w:rPr>
        <w:t>内关穴或外关穴的有效时长约在</w:t>
      </w:r>
      <w:r w:rsidR="007C1BE0">
        <w:rPr>
          <w:rFonts w:hint="eastAsia"/>
        </w:rPr>
        <w:t>30min</w:t>
      </w:r>
      <w:r w:rsidR="007C1BE0">
        <w:rPr>
          <w:rFonts w:hint="eastAsia"/>
        </w:rPr>
        <w:t>，若超过此时</w:t>
      </w:r>
      <w:proofErr w:type="gramStart"/>
      <w:r w:rsidR="007C1BE0">
        <w:rPr>
          <w:rFonts w:hint="eastAsia"/>
        </w:rPr>
        <w:t>长继续施灸</w:t>
      </w:r>
      <w:proofErr w:type="gramEnd"/>
      <w:r w:rsidR="007C1BE0">
        <w:rPr>
          <w:rFonts w:hint="eastAsia"/>
        </w:rPr>
        <w:t>，穴位及经络血流变</w:t>
      </w:r>
      <w:proofErr w:type="gramStart"/>
      <w:r w:rsidR="007C1BE0">
        <w:rPr>
          <w:rFonts w:hint="eastAsia"/>
        </w:rPr>
        <w:t>化维持</w:t>
      </w:r>
      <w:proofErr w:type="gramEnd"/>
      <w:r w:rsidR="00A64325">
        <w:rPr>
          <w:rFonts w:hint="eastAsia"/>
        </w:rPr>
        <w:t>相对</w:t>
      </w:r>
      <w:r w:rsidR="007C1BE0">
        <w:rPr>
          <w:rFonts w:hint="eastAsia"/>
        </w:rPr>
        <w:t>稳定</w:t>
      </w:r>
      <w:r w:rsidR="00A64325">
        <w:rPr>
          <w:rFonts w:hint="eastAsia"/>
        </w:rPr>
        <w:t>的状态，这与多数医学典籍中的记载和中医实验中惯用的艾</w:t>
      </w:r>
      <w:proofErr w:type="gramStart"/>
      <w:r w:rsidR="00A64325">
        <w:rPr>
          <w:rFonts w:hint="eastAsia"/>
        </w:rPr>
        <w:t>灸</w:t>
      </w:r>
      <w:proofErr w:type="gramEnd"/>
      <w:r w:rsidR="00A64325">
        <w:rPr>
          <w:rFonts w:hint="eastAsia"/>
        </w:rPr>
        <w:t>时长相符。</w:t>
      </w:r>
    </w:p>
    <w:p w:rsidR="00E67CC6" w:rsidRPr="00E67CC6" w:rsidRDefault="00E67CC6" w:rsidP="000E05FB">
      <w:pPr>
        <w:pStyle w:val="ad"/>
        <w:spacing w:before="156"/>
      </w:pPr>
      <w:bookmarkStart w:id="143" w:name="_Toc492044877"/>
      <w:r w:rsidRPr="00E67CC6">
        <w:rPr>
          <w:rFonts w:hint="eastAsia"/>
        </w:rPr>
        <w:t>5.4 本章小结</w:t>
      </w:r>
      <w:bookmarkEnd w:id="143"/>
    </w:p>
    <w:p w:rsidR="007240CB" w:rsidRDefault="00E67CC6" w:rsidP="008B1A87">
      <w:pPr>
        <w:pStyle w:val="af2"/>
        <w:ind w:firstLine="480"/>
      </w:pPr>
      <w:r>
        <w:rPr>
          <w:rFonts w:hint="eastAsia"/>
        </w:rPr>
        <w:t>本章主要介绍了理疗效果检测系统在临床实验中的应用。实验中采用了传统的艾</w:t>
      </w:r>
      <w:proofErr w:type="gramStart"/>
      <w:r>
        <w:rPr>
          <w:rFonts w:hint="eastAsia"/>
        </w:rPr>
        <w:t>灸</w:t>
      </w:r>
      <w:proofErr w:type="gramEnd"/>
      <w:r>
        <w:rPr>
          <w:rFonts w:hint="eastAsia"/>
        </w:rPr>
        <w:t>疗法</w:t>
      </w:r>
      <w:r w:rsidR="007F1099">
        <w:rPr>
          <w:rFonts w:hint="eastAsia"/>
        </w:rPr>
        <w:t>对</w:t>
      </w:r>
      <w:r w:rsidR="007F1099">
        <w:rPr>
          <w:rFonts w:hint="eastAsia"/>
        </w:rPr>
        <w:t>10</w:t>
      </w:r>
      <w:r w:rsidR="007F1099">
        <w:rPr>
          <w:rFonts w:hint="eastAsia"/>
        </w:rPr>
        <w:t>名健康志愿者进行了临床测试</w:t>
      </w:r>
      <w:r>
        <w:rPr>
          <w:rFonts w:hint="eastAsia"/>
        </w:rPr>
        <w:t>，</w:t>
      </w:r>
      <w:r w:rsidR="007240CB">
        <w:rPr>
          <w:rFonts w:hint="eastAsia"/>
        </w:rPr>
        <w:t>对比分析了不同类型艾</w:t>
      </w:r>
      <w:proofErr w:type="gramStart"/>
      <w:r w:rsidR="007240CB">
        <w:rPr>
          <w:rFonts w:hint="eastAsia"/>
        </w:rPr>
        <w:t>灸</w:t>
      </w:r>
      <w:proofErr w:type="gramEnd"/>
      <w:r w:rsidR="007240CB">
        <w:rPr>
          <w:rFonts w:hint="eastAsia"/>
        </w:rPr>
        <w:t>条对实验的影响并最终</w:t>
      </w:r>
      <w:r>
        <w:rPr>
          <w:rFonts w:hint="eastAsia"/>
        </w:rPr>
        <w:t>选用</w:t>
      </w:r>
      <w:proofErr w:type="gramStart"/>
      <w:r>
        <w:rPr>
          <w:rFonts w:hint="eastAsia"/>
        </w:rPr>
        <w:t>灸</w:t>
      </w:r>
      <w:proofErr w:type="gramEnd"/>
      <w:r>
        <w:rPr>
          <w:rFonts w:hint="eastAsia"/>
        </w:rPr>
        <w:t>点较小的艾草线香减少热辐射对其它对比脉络和穴位的影响</w:t>
      </w:r>
      <w:r w:rsidR="007240CB">
        <w:rPr>
          <w:rFonts w:hint="eastAsia"/>
        </w:rPr>
        <w:t>。此外，本章还介绍了实验的穴位选择标准以及检测点的选取，艾</w:t>
      </w:r>
      <w:proofErr w:type="gramStart"/>
      <w:r w:rsidR="007240CB">
        <w:rPr>
          <w:rFonts w:hint="eastAsia"/>
        </w:rPr>
        <w:t>灸</w:t>
      </w:r>
      <w:proofErr w:type="gramEnd"/>
      <w:r w:rsidR="007F1099">
        <w:rPr>
          <w:rFonts w:hint="eastAsia"/>
        </w:rPr>
        <w:t>穴位选取了</w:t>
      </w:r>
      <w:r w:rsidR="007240CB">
        <w:rPr>
          <w:rFonts w:hint="eastAsia"/>
        </w:rPr>
        <w:t>位于手少阴三焦经上的外</w:t>
      </w:r>
      <w:r w:rsidR="007F1099">
        <w:rPr>
          <w:rFonts w:hint="eastAsia"/>
        </w:rPr>
        <w:t>关穴和</w:t>
      </w:r>
      <w:r w:rsidR="007240CB">
        <w:rPr>
          <w:rFonts w:hint="eastAsia"/>
        </w:rPr>
        <w:t>位于手</w:t>
      </w:r>
      <w:proofErr w:type="gramStart"/>
      <w:r w:rsidR="007240CB">
        <w:rPr>
          <w:rFonts w:hint="eastAsia"/>
        </w:rPr>
        <w:t>厥</w:t>
      </w:r>
      <w:proofErr w:type="gramEnd"/>
      <w:r w:rsidR="007240CB">
        <w:rPr>
          <w:rFonts w:hint="eastAsia"/>
        </w:rPr>
        <w:t>阴心包经上的</w:t>
      </w:r>
      <w:r w:rsidR="007F1099">
        <w:rPr>
          <w:rFonts w:hint="eastAsia"/>
        </w:rPr>
        <w:t>外关穴，对应的检测点分别位于</w:t>
      </w:r>
      <w:r w:rsidR="007240CB">
        <w:rPr>
          <w:rFonts w:hint="eastAsia"/>
        </w:rPr>
        <w:t>手背部位</w:t>
      </w:r>
      <w:r w:rsidR="007F1099">
        <w:rPr>
          <w:rFonts w:hint="eastAsia"/>
        </w:rPr>
        <w:t>和</w:t>
      </w:r>
      <w:r w:rsidR="007240CB">
        <w:rPr>
          <w:rFonts w:hint="eastAsia"/>
        </w:rPr>
        <w:t>手掌部位，检测点均选取了三处，一处为与艾</w:t>
      </w:r>
      <w:proofErr w:type="gramStart"/>
      <w:r w:rsidR="007240CB">
        <w:rPr>
          <w:rFonts w:hint="eastAsia"/>
        </w:rPr>
        <w:t>灸</w:t>
      </w:r>
      <w:proofErr w:type="gramEnd"/>
      <w:r w:rsidR="007240CB">
        <w:rPr>
          <w:rFonts w:hint="eastAsia"/>
        </w:rPr>
        <w:t>穴位处于同一条经络上的穴位，第二处为相邻经络上的穴位，第三处为非穴位点，选取三处监测点的目的是为了对比艾</w:t>
      </w:r>
      <w:proofErr w:type="gramStart"/>
      <w:r w:rsidR="007240CB">
        <w:rPr>
          <w:rFonts w:hint="eastAsia"/>
        </w:rPr>
        <w:t>灸</w:t>
      </w:r>
      <w:proofErr w:type="gramEnd"/>
      <w:r w:rsidR="007240CB">
        <w:rPr>
          <w:rFonts w:hint="eastAsia"/>
        </w:rPr>
        <w:t>过程对不同经络和非穴位点的影响差异。</w:t>
      </w:r>
    </w:p>
    <w:p w:rsidR="00E33CA4" w:rsidRPr="007F1099" w:rsidRDefault="007F1099" w:rsidP="008B1A87">
      <w:pPr>
        <w:pStyle w:val="af2"/>
        <w:ind w:firstLine="480"/>
      </w:pPr>
      <w:r>
        <w:rPr>
          <w:rFonts w:hint="eastAsia"/>
        </w:rPr>
        <w:t>实验前，首先对自然状态下的手部进行图像采集作为一组对照实验。使受试者保持相同的姿态，在相同条件下对其内关穴或外关穴施</w:t>
      </w:r>
      <w:proofErr w:type="gramStart"/>
      <w:r>
        <w:rPr>
          <w:rFonts w:hint="eastAsia"/>
        </w:rPr>
        <w:t>灸</w:t>
      </w:r>
      <w:proofErr w:type="gramEnd"/>
      <w:r>
        <w:rPr>
          <w:rFonts w:hint="eastAsia"/>
        </w:rPr>
        <w:t>，继续对手掌或手背对应的检测点进行图像采集。采集后的所有图像均由软件系统自动计算处理得出相应的伪彩色图像和</w:t>
      </w:r>
      <w:r>
        <w:rPr>
          <w:rFonts w:hint="eastAsia"/>
        </w:rPr>
        <w:t>PI</w:t>
      </w:r>
      <w:r>
        <w:rPr>
          <w:rFonts w:hint="eastAsia"/>
        </w:rPr>
        <w:t>曲线。</w:t>
      </w:r>
      <w:r w:rsidR="00E33CA4">
        <w:rPr>
          <w:rFonts w:hint="eastAsia"/>
        </w:rPr>
        <w:t>与自然状态下的手部伪彩图和</w:t>
      </w:r>
      <w:r w:rsidR="00E33CA4">
        <w:rPr>
          <w:rFonts w:hint="eastAsia"/>
        </w:rPr>
        <w:t>PI</w:t>
      </w:r>
      <w:r w:rsidR="00E33CA4">
        <w:rPr>
          <w:rFonts w:hint="eastAsia"/>
        </w:rPr>
        <w:t>曲线相比，</w:t>
      </w:r>
      <w:r w:rsidR="007240CB">
        <w:rPr>
          <w:rFonts w:hint="eastAsia"/>
        </w:rPr>
        <w:t>艾</w:t>
      </w:r>
      <w:proofErr w:type="gramStart"/>
      <w:r w:rsidR="007240CB">
        <w:rPr>
          <w:rFonts w:hint="eastAsia"/>
        </w:rPr>
        <w:t>灸</w:t>
      </w:r>
      <w:proofErr w:type="gramEnd"/>
      <w:r w:rsidR="007240CB">
        <w:rPr>
          <w:rFonts w:hint="eastAsia"/>
        </w:rPr>
        <w:t>外关穴时，同经络的</w:t>
      </w:r>
      <w:r w:rsidR="00E33CA4">
        <w:rPr>
          <w:rFonts w:hint="eastAsia"/>
        </w:rPr>
        <w:t>液</w:t>
      </w:r>
      <w:proofErr w:type="gramStart"/>
      <w:r w:rsidR="00E33CA4">
        <w:rPr>
          <w:rFonts w:hint="eastAsia"/>
        </w:rPr>
        <w:t>门穴伪彩图中</w:t>
      </w:r>
      <w:proofErr w:type="gramEnd"/>
      <w:r w:rsidR="00E33CA4">
        <w:rPr>
          <w:rFonts w:hint="eastAsia"/>
        </w:rPr>
        <w:t>颜色变化明显，</w:t>
      </w:r>
      <w:r w:rsidR="00E33CA4">
        <w:rPr>
          <w:rFonts w:hint="eastAsia"/>
        </w:rPr>
        <w:t>PI</w:t>
      </w:r>
      <w:r w:rsidR="00E33CA4">
        <w:rPr>
          <w:rFonts w:hint="eastAsia"/>
        </w:rPr>
        <w:t>值波动最大，处于相邻经络的合谷穴与非穴位点变化不明显；同样，艾</w:t>
      </w:r>
      <w:proofErr w:type="gramStart"/>
      <w:r w:rsidR="00E33CA4">
        <w:rPr>
          <w:rFonts w:hint="eastAsia"/>
        </w:rPr>
        <w:t>灸</w:t>
      </w:r>
      <w:proofErr w:type="gramEnd"/>
      <w:r w:rsidR="00E33CA4">
        <w:rPr>
          <w:rFonts w:hint="eastAsia"/>
        </w:rPr>
        <w:t>内关穴时，同经络的</w:t>
      </w:r>
      <w:proofErr w:type="gramStart"/>
      <w:r w:rsidR="00E33CA4">
        <w:rPr>
          <w:rFonts w:hint="eastAsia"/>
        </w:rPr>
        <w:t>劳宫穴受影响</w:t>
      </w:r>
      <w:proofErr w:type="gramEnd"/>
      <w:r w:rsidR="00E33CA4">
        <w:rPr>
          <w:rFonts w:hint="eastAsia"/>
        </w:rPr>
        <w:t>最大，另外两个检测点变化不明显。通过理疗效果检测系统的检测，能够</w:t>
      </w:r>
    </w:p>
    <w:p w:rsidR="00E67CC6" w:rsidRDefault="00E33CA4" w:rsidP="008E1545">
      <w:pPr>
        <w:pStyle w:val="af2"/>
        <w:ind w:firstLineChars="0" w:firstLine="0"/>
      </w:pPr>
      <w:r>
        <w:rPr>
          <w:rFonts w:hint="eastAsia"/>
        </w:rPr>
        <w:t>证明艾</w:t>
      </w:r>
      <w:proofErr w:type="gramStart"/>
      <w:r>
        <w:rPr>
          <w:rFonts w:hint="eastAsia"/>
        </w:rPr>
        <w:t>灸</w:t>
      </w:r>
      <w:proofErr w:type="gramEnd"/>
      <w:r>
        <w:rPr>
          <w:rFonts w:hint="eastAsia"/>
        </w:rPr>
        <w:t>对经络上微循环血流变化的影响，且能较为直观的对理疗效果</w:t>
      </w:r>
      <w:proofErr w:type="gramStart"/>
      <w:r>
        <w:rPr>
          <w:rFonts w:hint="eastAsia"/>
        </w:rPr>
        <w:t>作出</w:t>
      </w:r>
      <w:proofErr w:type="gramEnd"/>
      <w:r>
        <w:rPr>
          <w:rFonts w:hint="eastAsia"/>
        </w:rPr>
        <w:t>一定的判断，可判断施</w:t>
      </w:r>
      <w:proofErr w:type="gramStart"/>
      <w:r>
        <w:rPr>
          <w:rFonts w:hint="eastAsia"/>
        </w:rPr>
        <w:t>灸</w:t>
      </w:r>
      <w:proofErr w:type="gramEnd"/>
      <w:r>
        <w:rPr>
          <w:rFonts w:hint="eastAsia"/>
        </w:rPr>
        <w:t>位置是否正确。</w:t>
      </w:r>
    </w:p>
    <w:p w:rsidR="00E33CA4" w:rsidRPr="007F1099" w:rsidRDefault="00E33CA4" w:rsidP="008B1A87">
      <w:pPr>
        <w:pStyle w:val="af2"/>
        <w:ind w:firstLine="480"/>
      </w:pPr>
      <w:r>
        <w:rPr>
          <w:rFonts w:hint="eastAsia"/>
        </w:rPr>
        <w:t>此外，对人们比较关心的艾</w:t>
      </w:r>
      <w:proofErr w:type="gramStart"/>
      <w:r>
        <w:rPr>
          <w:rFonts w:hint="eastAsia"/>
        </w:rPr>
        <w:t>灸</w:t>
      </w:r>
      <w:proofErr w:type="gramEnd"/>
      <w:r>
        <w:rPr>
          <w:rFonts w:hint="eastAsia"/>
        </w:rPr>
        <w:t>时长问题</w:t>
      </w:r>
      <w:r w:rsidR="00591C4F">
        <w:rPr>
          <w:rFonts w:hint="eastAsia"/>
        </w:rPr>
        <w:t>，本章中</w:t>
      </w:r>
      <w:r>
        <w:rPr>
          <w:rFonts w:hint="eastAsia"/>
        </w:rPr>
        <w:t>做了实验分析，重复了艾</w:t>
      </w:r>
      <w:proofErr w:type="gramStart"/>
      <w:r>
        <w:rPr>
          <w:rFonts w:hint="eastAsia"/>
        </w:rPr>
        <w:t>灸</w:t>
      </w:r>
      <w:proofErr w:type="gramEnd"/>
      <w:r>
        <w:rPr>
          <w:rFonts w:hint="eastAsia"/>
        </w:rPr>
        <w:t>实验并将艾</w:t>
      </w:r>
      <w:proofErr w:type="gramStart"/>
      <w:r>
        <w:rPr>
          <w:rFonts w:hint="eastAsia"/>
        </w:rPr>
        <w:t>灸</w:t>
      </w:r>
      <w:proofErr w:type="gramEnd"/>
      <w:r>
        <w:rPr>
          <w:rFonts w:hint="eastAsia"/>
        </w:rPr>
        <w:t>时间延长至</w:t>
      </w:r>
      <w:r>
        <w:rPr>
          <w:rFonts w:hint="eastAsia"/>
        </w:rPr>
        <w:t>40min</w:t>
      </w:r>
      <w:r>
        <w:rPr>
          <w:rFonts w:hint="eastAsia"/>
        </w:rPr>
        <w:t>，对各个检测点的</w:t>
      </w:r>
      <w:r>
        <w:rPr>
          <w:rFonts w:hint="eastAsia"/>
        </w:rPr>
        <w:t>PI</w:t>
      </w:r>
      <w:r>
        <w:rPr>
          <w:rFonts w:hint="eastAsia"/>
        </w:rPr>
        <w:t>值进行监控，结果发现在施</w:t>
      </w:r>
      <w:proofErr w:type="gramStart"/>
      <w:r>
        <w:rPr>
          <w:rFonts w:hint="eastAsia"/>
        </w:rPr>
        <w:t>灸</w:t>
      </w:r>
      <w:proofErr w:type="gramEnd"/>
      <w:r>
        <w:rPr>
          <w:rFonts w:hint="eastAsia"/>
        </w:rPr>
        <w:t>到</w:t>
      </w:r>
      <w:r>
        <w:rPr>
          <w:rFonts w:hint="eastAsia"/>
        </w:rPr>
        <w:t>30min</w:t>
      </w:r>
      <w:r>
        <w:rPr>
          <w:rFonts w:hint="eastAsia"/>
        </w:rPr>
        <w:t>时，</w:t>
      </w:r>
      <w:r>
        <w:rPr>
          <w:rFonts w:hint="eastAsia"/>
        </w:rPr>
        <w:t>PI</w:t>
      </w:r>
      <w:r>
        <w:rPr>
          <w:rFonts w:hint="eastAsia"/>
        </w:rPr>
        <w:t>值波动趋于平缓继而保持稳定，结合中医文献描述与医生经验</w:t>
      </w:r>
      <w:r w:rsidR="008908DE">
        <w:rPr>
          <w:rFonts w:hint="eastAsia"/>
        </w:rPr>
        <w:t>，得出艾</w:t>
      </w:r>
      <w:proofErr w:type="gramStart"/>
      <w:r w:rsidR="008908DE">
        <w:rPr>
          <w:rFonts w:hint="eastAsia"/>
        </w:rPr>
        <w:t>灸</w:t>
      </w:r>
      <w:proofErr w:type="gramEnd"/>
      <w:r w:rsidR="008908DE">
        <w:rPr>
          <w:rFonts w:hint="eastAsia"/>
        </w:rPr>
        <w:t>效果最佳的时间为</w:t>
      </w:r>
      <w:r w:rsidR="008908DE">
        <w:rPr>
          <w:rFonts w:hint="eastAsia"/>
        </w:rPr>
        <w:t>30min</w:t>
      </w:r>
      <w:r w:rsidR="008908DE">
        <w:rPr>
          <w:rFonts w:hint="eastAsia"/>
        </w:rPr>
        <w:t>左右，不同穴位和不同体质略有不同。</w:t>
      </w:r>
    </w:p>
    <w:p w:rsidR="004F1910" w:rsidRDefault="004F1910" w:rsidP="000E05FB">
      <w:pPr>
        <w:pStyle w:val="ab"/>
        <w:spacing w:before="156"/>
      </w:pPr>
      <w:bookmarkStart w:id="144" w:name="_Toc492044878"/>
      <w:r>
        <w:rPr>
          <w:rFonts w:hint="eastAsia"/>
        </w:rPr>
        <w:lastRenderedPageBreak/>
        <w:t>第六章 总结与展望</w:t>
      </w:r>
      <w:bookmarkEnd w:id="144"/>
    </w:p>
    <w:p w:rsidR="00D10BB2" w:rsidRDefault="00D40D76" w:rsidP="00F12F1E">
      <w:pPr>
        <w:pStyle w:val="ad"/>
        <w:spacing w:before="156"/>
      </w:pPr>
      <w:bookmarkStart w:id="145" w:name="_Toc492044879"/>
      <w:r w:rsidRPr="00D40D76">
        <w:rPr>
          <w:rFonts w:hint="eastAsia"/>
        </w:rPr>
        <w:t>6.1总结</w:t>
      </w:r>
      <w:bookmarkEnd w:id="145"/>
    </w:p>
    <w:p w:rsidR="00A64325" w:rsidRDefault="00A64325" w:rsidP="008B1A87">
      <w:pPr>
        <w:pStyle w:val="af2"/>
        <w:ind w:firstLine="480"/>
      </w:pPr>
      <w:r w:rsidRPr="00027149">
        <w:rPr>
          <w:rFonts w:hint="eastAsia"/>
        </w:rPr>
        <w:t>艾</w:t>
      </w:r>
      <w:proofErr w:type="gramStart"/>
      <w:r w:rsidRPr="00027149">
        <w:rPr>
          <w:rFonts w:hint="eastAsia"/>
        </w:rPr>
        <w:t>灸</w:t>
      </w:r>
      <w:proofErr w:type="gramEnd"/>
      <w:r>
        <w:rPr>
          <w:rFonts w:hint="eastAsia"/>
        </w:rPr>
        <w:t>疗法</w:t>
      </w:r>
      <w:r w:rsidRPr="00027149">
        <w:rPr>
          <w:rFonts w:hint="eastAsia"/>
        </w:rPr>
        <w:t>可以改变</w:t>
      </w:r>
      <w:r>
        <w:rPr>
          <w:rFonts w:hint="eastAsia"/>
        </w:rPr>
        <w:t>人体</w:t>
      </w:r>
      <w:r w:rsidRPr="00027149">
        <w:rPr>
          <w:rFonts w:hint="eastAsia"/>
        </w:rPr>
        <w:t>一定部位的微循环</w:t>
      </w:r>
      <w:r>
        <w:rPr>
          <w:rFonts w:hint="eastAsia"/>
        </w:rPr>
        <w:t>状态</w:t>
      </w:r>
      <w:r w:rsidRPr="00027149">
        <w:rPr>
          <w:rFonts w:hint="eastAsia"/>
        </w:rPr>
        <w:t>，增强</w:t>
      </w:r>
      <w:r>
        <w:rPr>
          <w:rFonts w:hint="eastAsia"/>
        </w:rPr>
        <w:t>机体新陈代谢的速度</w:t>
      </w:r>
      <w:r w:rsidRPr="00027149">
        <w:rPr>
          <w:rFonts w:hint="eastAsia"/>
        </w:rPr>
        <w:t>，这是艾</w:t>
      </w:r>
      <w:proofErr w:type="gramStart"/>
      <w:r w:rsidRPr="00027149">
        <w:rPr>
          <w:rFonts w:hint="eastAsia"/>
        </w:rPr>
        <w:t>灸</w:t>
      </w:r>
      <w:proofErr w:type="gramEnd"/>
      <w:r w:rsidRPr="00027149">
        <w:rPr>
          <w:rFonts w:hint="eastAsia"/>
        </w:rPr>
        <w:t>治疗</w:t>
      </w:r>
      <w:r>
        <w:rPr>
          <w:rFonts w:hint="eastAsia"/>
        </w:rPr>
        <w:t>疾病的机理之一，使用散斑血流成像技术可以观察到这一现象。对艾</w:t>
      </w:r>
      <w:proofErr w:type="gramStart"/>
      <w:r>
        <w:rPr>
          <w:rFonts w:hint="eastAsia"/>
        </w:rPr>
        <w:t>灸</w:t>
      </w:r>
      <w:proofErr w:type="gramEnd"/>
      <w:r>
        <w:rPr>
          <w:rFonts w:hint="eastAsia"/>
        </w:rPr>
        <w:t>之</w:t>
      </w:r>
      <w:proofErr w:type="gramStart"/>
      <w:r>
        <w:rPr>
          <w:rFonts w:hint="eastAsia"/>
        </w:rPr>
        <w:t>后</w:t>
      </w:r>
      <w:r w:rsidRPr="00027149">
        <w:rPr>
          <w:rFonts w:hint="eastAsia"/>
        </w:rPr>
        <w:t>手部血流</w:t>
      </w:r>
      <w:proofErr w:type="gramEnd"/>
      <w:r w:rsidRPr="00027149">
        <w:rPr>
          <w:rFonts w:hint="eastAsia"/>
        </w:rPr>
        <w:t>分布</w:t>
      </w:r>
      <w:r>
        <w:rPr>
          <w:rFonts w:hint="eastAsia"/>
        </w:rPr>
        <w:t>伪彩</w:t>
      </w:r>
      <w:r w:rsidRPr="00027149">
        <w:rPr>
          <w:rFonts w:hint="eastAsia"/>
        </w:rPr>
        <w:t>图变化</w:t>
      </w:r>
      <w:r>
        <w:rPr>
          <w:rFonts w:hint="eastAsia"/>
        </w:rPr>
        <w:t>、</w:t>
      </w:r>
      <w:r>
        <w:rPr>
          <w:rFonts w:hint="eastAsia"/>
        </w:rPr>
        <w:t>PI</w:t>
      </w:r>
      <w:r>
        <w:rPr>
          <w:rFonts w:hint="eastAsia"/>
        </w:rPr>
        <w:t>值</w:t>
      </w:r>
      <w:r w:rsidRPr="00027149">
        <w:rPr>
          <w:rFonts w:hint="eastAsia"/>
        </w:rPr>
        <w:t>的检测和研究，目的在于了解散斑血流成像技术在艾</w:t>
      </w:r>
      <w:proofErr w:type="gramStart"/>
      <w:r w:rsidRPr="00027149">
        <w:rPr>
          <w:rFonts w:hint="eastAsia"/>
        </w:rPr>
        <w:t>灸</w:t>
      </w:r>
      <w:proofErr w:type="gramEnd"/>
      <w:r w:rsidRPr="00027149">
        <w:rPr>
          <w:rFonts w:hint="eastAsia"/>
        </w:rPr>
        <w:t>效应检测中的使用效果，从大范围体表循环的角度探讨艾</w:t>
      </w:r>
      <w:proofErr w:type="gramStart"/>
      <w:r w:rsidRPr="00027149">
        <w:rPr>
          <w:rFonts w:hint="eastAsia"/>
        </w:rPr>
        <w:t>灸</w:t>
      </w:r>
      <w:proofErr w:type="gramEnd"/>
      <w:r w:rsidRPr="00027149">
        <w:rPr>
          <w:rFonts w:hint="eastAsia"/>
        </w:rPr>
        <w:t>的作用和效果，并为使用该技术应用于中医理疗功效检测奠定了基础。</w:t>
      </w:r>
    </w:p>
    <w:p w:rsidR="00D40D76" w:rsidRDefault="00D40D76" w:rsidP="008B1A87">
      <w:pPr>
        <w:pStyle w:val="af2"/>
        <w:ind w:firstLine="480"/>
      </w:pPr>
      <w:r>
        <w:rPr>
          <w:rFonts w:hint="eastAsia"/>
        </w:rPr>
        <w:t>本</w:t>
      </w:r>
      <w:del w:id="146" w:author="fyp" w:date="2017-09-12T23:08:00Z">
        <w:r w:rsidDel="00CA78C0">
          <w:rPr>
            <w:rFonts w:hint="eastAsia"/>
          </w:rPr>
          <w:delText>课题</w:delText>
        </w:r>
      </w:del>
      <w:ins w:id="147" w:author="fyp" w:date="2017-09-12T23:08:00Z">
        <w:r w:rsidR="00CA78C0">
          <w:rPr>
            <w:rFonts w:hint="eastAsia"/>
          </w:rPr>
          <w:t>文</w:t>
        </w:r>
      </w:ins>
      <w:r>
        <w:rPr>
          <w:rFonts w:hint="eastAsia"/>
        </w:rPr>
        <w:t>所做工作总结如下：</w:t>
      </w:r>
    </w:p>
    <w:p w:rsidR="00D40D76" w:rsidRDefault="00D40D76" w:rsidP="008B1A87">
      <w:pPr>
        <w:pStyle w:val="af2"/>
        <w:ind w:firstLine="480"/>
        <w:rPr>
          <w:rFonts w:asciiTheme="minorEastAsia" w:hAnsiTheme="minorEastAsia"/>
        </w:rPr>
      </w:pPr>
      <w:r w:rsidRPr="00D40D76">
        <w:rPr>
          <w:rFonts w:hint="eastAsia"/>
        </w:rPr>
        <w:t>1</w:t>
      </w:r>
      <w:r w:rsidRPr="00D40D76">
        <w:rPr>
          <w:rFonts w:hint="eastAsia"/>
        </w:rPr>
        <w:t>、</w:t>
      </w:r>
      <w:r w:rsidRPr="00D40D76">
        <w:rPr>
          <w:rFonts w:asciiTheme="minorEastAsia" w:hAnsiTheme="minorEastAsia" w:hint="eastAsia"/>
        </w:rPr>
        <w:t>与激光多普勒技术及其它检测技术</w:t>
      </w:r>
      <w:r w:rsidR="00E64C0B">
        <w:rPr>
          <w:rFonts w:asciiTheme="minorEastAsia" w:hAnsiTheme="minorEastAsia" w:hint="eastAsia"/>
        </w:rPr>
        <w:t>进行对比，</w:t>
      </w:r>
      <w:r w:rsidR="00E64C0B" w:rsidRPr="00D40D76">
        <w:rPr>
          <w:rFonts w:asciiTheme="minorEastAsia" w:hAnsiTheme="minorEastAsia" w:hint="eastAsia"/>
        </w:rPr>
        <w:t>激光散斑血流成像技术</w:t>
      </w:r>
      <w:r w:rsidR="00E64C0B" w:rsidRPr="007B0A14">
        <w:rPr>
          <w:rFonts w:asciiTheme="minorEastAsia" w:hAnsiTheme="minorEastAsia" w:hint="eastAsia"/>
        </w:rPr>
        <w:t>具有无电离辐射、非接触、面测量的优势。该技术是利用生物组织后向散斑对比度值来获取血流速度信息，通过成像方式即</w:t>
      </w:r>
      <w:r w:rsidR="00E64C0B">
        <w:rPr>
          <w:rFonts w:asciiTheme="minorEastAsia" w:hAnsiTheme="minorEastAsia" w:hint="eastAsia"/>
        </w:rPr>
        <w:t>可获得一个宽视场</w:t>
      </w:r>
      <w:r w:rsidR="00E64C0B" w:rsidRPr="007B0A14">
        <w:rPr>
          <w:rFonts w:asciiTheme="minorEastAsia" w:hAnsiTheme="minorEastAsia" w:hint="eastAsia"/>
        </w:rPr>
        <w:t>的二维高</w:t>
      </w:r>
      <w:r w:rsidR="00E64C0B">
        <w:rPr>
          <w:rFonts w:asciiTheme="minorEastAsia" w:hAnsiTheme="minorEastAsia" w:hint="eastAsia"/>
        </w:rPr>
        <w:t>时空分辨率血流分布图像，不需要</w:t>
      </w:r>
      <w:r w:rsidR="00E64C0B" w:rsidRPr="007B0A14">
        <w:rPr>
          <w:rFonts w:asciiTheme="minorEastAsia" w:hAnsiTheme="minorEastAsia" w:hint="eastAsia"/>
        </w:rPr>
        <w:t>结合机械扫描，</w:t>
      </w:r>
      <w:r w:rsidR="00E64C0B">
        <w:rPr>
          <w:rFonts w:asciiTheme="minorEastAsia" w:hAnsiTheme="minorEastAsia" w:hint="eastAsia"/>
        </w:rPr>
        <w:t>也</w:t>
      </w:r>
      <w:r w:rsidR="00E64C0B" w:rsidRPr="007B0A14">
        <w:rPr>
          <w:rFonts w:asciiTheme="minorEastAsia" w:hAnsiTheme="minorEastAsia" w:hint="eastAsia"/>
        </w:rPr>
        <w:t>无需注入</w:t>
      </w:r>
      <w:r w:rsidR="00E64C0B">
        <w:rPr>
          <w:rFonts w:asciiTheme="minorEastAsia" w:hAnsiTheme="minorEastAsia" w:hint="eastAsia"/>
        </w:rPr>
        <w:t>任何</w:t>
      </w:r>
      <w:r w:rsidR="00E64C0B" w:rsidRPr="007B0A14">
        <w:rPr>
          <w:rFonts w:asciiTheme="minorEastAsia" w:hAnsiTheme="minorEastAsia" w:hint="eastAsia"/>
        </w:rPr>
        <w:t>造影剂等</w:t>
      </w:r>
      <w:r w:rsidR="00E64C0B">
        <w:rPr>
          <w:rFonts w:asciiTheme="minorEastAsia" w:hAnsiTheme="minorEastAsia" w:hint="eastAsia"/>
        </w:rPr>
        <w:t>对人体有副作用的</w:t>
      </w:r>
      <w:r w:rsidR="00E64C0B" w:rsidRPr="007B0A14">
        <w:rPr>
          <w:rFonts w:asciiTheme="minorEastAsia" w:hAnsiTheme="minorEastAsia" w:hint="eastAsia"/>
        </w:rPr>
        <w:t>外源性物质，可</w:t>
      </w:r>
      <w:proofErr w:type="gramStart"/>
      <w:r w:rsidR="00E64C0B" w:rsidRPr="007B0A14">
        <w:rPr>
          <w:rFonts w:asciiTheme="minorEastAsia" w:hAnsiTheme="minorEastAsia" w:hint="eastAsia"/>
        </w:rPr>
        <w:t>实现长</w:t>
      </w:r>
      <w:proofErr w:type="gramEnd"/>
      <w:r w:rsidR="00E64C0B" w:rsidRPr="007B0A14">
        <w:rPr>
          <w:rFonts w:asciiTheme="minorEastAsia" w:hAnsiTheme="minorEastAsia" w:hint="eastAsia"/>
        </w:rPr>
        <w:t>时间连续的血流监测。结合CCD相机图像采集设备及高性能并行运算设备，该技术可达到微米量级的空间分辨率和毫秒量级的时间分辨率，真正实现了实时高分辨血流成像。散斑血流成像系统简单有效，</w:t>
      </w:r>
      <w:r w:rsidR="00E64C0B">
        <w:rPr>
          <w:rFonts w:asciiTheme="minorEastAsia" w:hAnsiTheme="minorEastAsia" w:hint="eastAsia"/>
        </w:rPr>
        <w:t>且制造和使用的费用相对低廉。</w:t>
      </w:r>
    </w:p>
    <w:p w:rsidR="00C9663C" w:rsidRDefault="00E64C0B" w:rsidP="008B1A87">
      <w:pPr>
        <w:pStyle w:val="af2"/>
        <w:ind w:firstLine="480"/>
      </w:pPr>
      <w:r>
        <w:rPr>
          <w:rFonts w:hint="eastAsia"/>
        </w:rPr>
        <w:t>2</w:t>
      </w:r>
      <w:r>
        <w:rPr>
          <w:rFonts w:hint="eastAsia"/>
        </w:rPr>
        <w:t>、搭建激光散斑血流成像系统，编写配套的图像处理程序。</w:t>
      </w:r>
      <w:r w:rsidR="00C9663C">
        <w:rPr>
          <w:rFonts w:hint="eastAsia"/>
        </w:rPr>
        <w:t>硬件部分：主要由激光器、</w:t>
      </w:r>
      <w:r w:rsidR="00C9663C">
        <w:rPr>
          <w:rFonts w:hint="eastAsia"/>
        </w:rPr>
        <w:t>CCD</w:t>
      </w:r>
      <w:r w:rsidR="00C9663C">
        <w:rPr>
          <w:rFonts w:hint="eastAsia"/>
        </w:rPr>
        <w:t>相机、</w:t>
      </w:r>
      <w:proofErr w:type="gramStart"/>
      <w:r w:rsidR="00C9663C">
        <w:rPr>
          <w:rFonts w:hint="eastAsia"/>
        </w:rPr>
        <w:t>扩束镜</w:t>
      </w:r>
      <w:proofErr w:type="gramEnd"/>
      <w:r w:rsidR="00C9663C">
        <w:rPr>
          <w:rFonts w:hint="eastAsia"/>
        </w:rPr>
        <w:t>、凸面镜或分光片组成，本课题比较了半导体激光器与氦氖激光器的优缺点，比较了不同激光照明方式的优缺点，比较了</w:t>
      </w:r>
      <w:r w:rsidR="00C9663C">
        <w:rPr>
          <w:rFonts w:hint="eastAsia"/>
        </w:rPr>
        <w:t>C</w:t>
      </w:r>
      <w:r w:rsidR="00C9663C">
        <w:t>CD</w:t>
      </w:r>
      <w:r w:rsidR="00C9663C">
        <w:t>相机与</w:t>
      </w:r>
      <w:r w:rsidR="00C9663C">
        <w:rPr>
          <w:rFonts w:hint="eastAsia"/>
        </w:rPr>
        <w:t>C</w:t>
      </w:r>
      <w:r w:rsidR="00C9663C">
        <w:t>MOS</w:t>
      </w:r>
      <w:r w:rsidR="00C9663C">
        <w:t>相机的优缺点</w:t>
      </w:r>
      <w:r w:rsidR="00C9663C">
        <w:rPr>
          <w:rFonts w:hint="eastAsia"/>
        </w:rPr>
        <w:t>，比较之后，根据本研究需要，选择了具有体积小、重量轻、低功率、对人体损害小、寿命长等诸多优点的半导体激光器作为本系统的光源；选择了制造技术更为成熟、感光度更优、分辨率更高的</w:t>
      </w:r>
      <w:r w:rsidR="00C9663C">
        <w:rPr>
          <w:rFonts w:hint="eastAsia"/>
        </w:rPr>
        <w:t>CCD</w:t>
      </w:r>
      <w:r w:rsidR="00C9663C">
        <w:rPr>
          <w:rFonts w:hint="eastAsia"/>
        </w:rPr>
        <w:t>工业相机作为本系统的图像采集设备。软件部分：图像采集程序主要基于</w:t>
      </w:r>
      <w:r w:rsidR="00C9663C">
        <w:t>L</w:t>
      </w:r>
      <w:r w:rsidR="00C9663C">
        <w:rPr>
          <w:rFonts w:hint="eastAsia"/>
        </w:rPr>
        <w:t>ab</w:t>
      </w:r>
      <w:r w:rsidR="00C9663C">
        <w:t>VIEW</w:t>
      </w:r>
      <w:r w:rsidR="00C9663C">
        <w:rPr>
          <w:rFonts w:hint="eastAsia"/>
        </w:rPr>
        <w:t>进行编写，图像处理程序基于</w:t>
      </w:r>
      <w:r w:rsidR="00C9663C">
        <w:rPr>
          <w:rFonts w:hint="eastAsia"/>
        </w:rPr>
        <w:t>MATLAB</w:t>
      </w:r>
      <w:r w:rsidR="00C9663C">
        <w:rPr>
          <w:rFonts w:hint="eastAsia"/>
        </w:rPr>
        <w:t>进行编写，最终将图像处理代码嵌入</w:t>
      </w:r>
      <w:r w:rsidR="00C9663C">
        <w:rPr>
          <w:rFonts w:hint="eastAsia"/>
        </w:rPr>
        <w:t>Lab</w:t>
      </w:r>
      <w:r w:rsidR="00C9663C">
        <w:t>VIEW</w:t>
      </w:r>
      <w:r w:rsidR="00C9663C">
        <w:rPr>
          <w:rFonts w:hint="eastAsia"/>
        </w:rPr>
        <w:t>中形成完整的检测系统处理程序，该程序主要有原始图像显示、散斑对比图显示、散斑对比伪彩图显示、</w:t>
      </w:r>
      <w:r w:rsidR="00C9663C">
        <w:rPr>
          <w:rFonts w:hint="eastAsia"/>
        </w:rPr>
        <w:t>PI</w:t>
      </w:r>
      <w:r w:rsidR="00C9663C">
        <w:rPr>
          <w:rFonts w:hint="eastAsia"/>
        </w:rPr>
        <w:t>值曲线图等多个功能，可以在程序界面设置相机曝光时间、采集间隔、采集数量等不同参数。</w:t>
      </w:r>
    </w:p>
    <w:p w:rsidR="00E64C0B" w:rsidRPr="00C9663C" w:rsidRDefault="00C9663C" w:rsidP="008B1A87">
      <w:pPr>
        <w:pStyle w:val="af2"/>
        <w:ind w:firstLine="480"/>
      </w:pPr>
      <w:r>
        <w:t>3</w:t>
      </w:r>
      <w:r>
        <w:rPr>
          <w:rFonts w:hint="eastAsia"/>
        </w:rPr>
        <w:t>、软管模拟实验验证系统稳定性。使用已搭建好的激光散斑血流成像系统对模拟软管中的流动液体进行速度检测，校正系统的参数，对系统进行优化。</w:t>
      </w:r>
    </w:p>
    <w:p w:rsidR="00C9663C" w:rsidRDefault="00C9663C" w:rsidP="008B1A87">
      <w:pPr>
        <w:pStyle w:val="af2"/>
        <w:ind w:firstLine="480"/>
      </w:pPr>
      <w:r>
        <w:t>4</w:t>
      </w:r>
      <w:r w:rsidR="00E64C0B">
        <w:rPr>
          <w:rFonts w:hint="eastAsia"/>
        </w:rPr>
        <w:t>、</w:t>
      </w:r>
      <w:r w:rsidR="00071513" w:rsidRPr="00D40D76">
        <w:rPr>
          <w:rFonts w:hint="eastAsia"/>
        </w:rPr>
        <w:t>本文对检测过程中由于被测对象身体抖动等因素产生的图像信噪比下降问题进行了研究和改进，在集合经验模态分解（</w:t>
      </w:r>
      <w:r w:rsidR="00071513" w:rsidRPr="00D40D76">
        <w:rPr>
          <w:rFonts w:hint="eastAsia"/>
        </w:rPr>
        <w:t>EEMD</w:t>
      </w:r>
      <w:r w:rsidR="00071513" w:rsidRPr="00D40D76">
        <w:rPr>
          <w:rFonts w:hint="eastAsia"/>
        </w:rPr>
        <w:t>）算法的基础上提出二维集合经验模态分解（</w:t>
      </w:r>
      <w:r w:rsidR="00071513" w:rsidRPr="00D40D76">
        <w:rPr>
          <w:rFonts w:hint="eastAsia"/>
        </w:rPr>
        <w:t>BEEMD</w:t>
      </w:r>
      <w:r w:rsidR="00071513" w:rsidRPr="00D40D76">
        <w:rPr>
          <w:rFonts w:hint="eastAsia"/>
        </w:rPr>
        <w:t>）算法，将此算法应用于本研究的噪声消除中，</w:t>
      </w:r>
      <w:r w:rsidR="0080628F" w:rsidRPr="00D40D76">
        <w:rPr>
          <w:rFonts w:hint="eastAsia"/>
        </w:rPr>
        <w:t>同时结合卷积核配准、三次</w:t>
      </w:r>
      <w:r w:rsidR="0080628F" w:rsidRPr="00D40D76">
        <w:rPr>
          <w:rFonts w:hint="eastAsia"/>
        </w:rPr>
        <w:t>B</w:t>
      </w:r>
      <w:r w:rsidR="0080628F" w:rsidRPr="00D40D76">
        <w:rPr>
          <w:rFonts w:hint="eastAsia"/>
        </w:rPr>
        <w:t>样条插值配准等多种算法，最终在消除噪声和伪影上</w:t>
      </w:r>
      <w:r w:rsidR="00071513" w:rsidRPr="00D40D76">
        <w:rPr>
          <w:rFonts w:hint="eastAsia"/>
        </w:rPr>
        <w:t>取得了明显的效果。</w:t>
      </w:r>
    </w:p>
    <w:p w:rsidR="00005485" w:rsidRDefault="00C9663C" w:rsidP="008B1A87">
      <w:pPr>
        <w:pStyle w:val="af2"/>
        <w:ind w:firstLine="480"/>
        <w:rPr>
          <w:ins w:id="148" w:author="fyp" w:date="2017-09-12T23:03:00Z"/>
          <w:rFonts w:hint="eastAsia"/>
        </w:rPr>
      </w:pPr>
      <w:r>
        <w:lastRenderedPageBreak/>
        <w:t>5</w:t>
      </w:r>
      <w:r>
        <w:rPr>
          <w:rFonts w:hint="eastAsia"/>
        </w:rPr>
        <w:t>、</w:t>
      </w:r>
      <w:r w:rsidRPr="00D40D76">
        <w:rPr>
          <w:rFonts w:hint="eastAsia"/>
        </w:rPr>
        <w:t>对</w:t>
      </w:r>
      <w:r w:rsidRPr="00D40D76">
        <w:rPr>
          <w:rFonts w:hint="eastAsia"/>
        </w:rPr>
        <w:t>10</w:t>
      </w:r>
      <w:r w:rsidRPr="00D40D76">
        <w:rPr>
          <w:rFonts w:hint="eastAsia"/>
        </w:rPr>
        <w:t>名健康志愿者进行艾</w:t>
      </w:r>
      <w:proofErr w:type="gramStart"/>
      <w:r w:rsidRPr="00D40D76">
        <w:rPr>
          <w:rFonts w:hint="eastAsia"/>
        </w:rPr>
        <w:t>灸</w:t>
      </w:r>
      <w:proofErr w:type="gramEnd"/>
      <w:r w:rsidRPr="00D40D76">
        <w:rPr>
          <w:rFonts w:hint="eastAsia"/>
        </w:rPr>
        <w:t>实验，以血流灌注指数为检测指标，</w:t>
      </w:r>
      <w:r>
        <w:rPr>
          <w:rFonts w:hint="eastAsia"/>
        </w:rPr>
        <w:t>运用激光散斑血流成像系统检测目标穴位和经络血流变化情况。</w:t>
      </w:r>
      <w:r w:rsidR="0080628F" w:rsidRPr="00D40D76">
        <w:rPr>
          <w:rFonts w:hint="eastAsia"/>
        </w:rPr>
        <w:t>本研究在专业中医医师建议指导下选取了常用的外关穴和内关穴作为施</w:t>
      </w:r>
      <w:proofErr w:type="gramStart"/>
      <w:r w:rsidR="0080628F" w:rsidRPr="00D40D76">
        <w:rPr>
          <w:rFonts w:hint="eastAsia"/>
        </w:rPr>
        <w:t>灸</w:t>
      </w:r>
      <w:proofErr w:type="gramEnd"/>
      <w:r w:rsidR="0080628F" w:rsidRPr="00D40D76">
        <w:rPr>
          <w:rFonts w:hint="eastAsia"/>
        </w:rPr>
        <w:t>点，运用激光散斑血流检测系统对施</w:t>
      </w:r>
      <w:proofErr w:type="gramStart"/>
      <w:r w:rsidR="0080628F" w:rsidRPr="00D40D76">
        <w:rPr>
          <w:rFonts w:hint="eastAsia"/>
        </w:rPr>
        <w:t>灸</w:t>
      </w:r>
      <w:proofErr w:type="gramEnd"/>
      <w:r w:rsidR="0080628F" w:rsidRPr="00D40D76">
        <w:rPr>
          <w:rFonts w:hint="eastAsia"/>
        </w:rPr>
        <w:t>一侧手部进行图像取样分析和计算。实验结果，艾</w:t>
      </w:r>
      <w:proofErr w:type="gramStart"/>
      <w:r w:rsidR="0080628F" w:rsidRPr="00D40D76">
        <w:rPr>
          <w:rFonts w:hint="eastAsia"/>
        </w:rPr>
        <w:t>灸</w:t>
      </w:r>
      <w:proofErr w:type="gramEnd"/>
      <w:r w:rsidR="0080628F" w:rsidRPr="00D40D76">
        <w:rPr>
          <w:rFonts w:hint="eastAsia"/>
        </w:rPr>
        <w:t>后，在艾</w:t>
      </w:r>
      <w:proofErr w:type="gramStart"/>
      <w:r w:rsidR="0080628F" w:rsidRPr="00D40D76">
        <w:rPr>
          <w:rFonts w:hint="eastAsia"/>
        </w:rPr>
        <w:t>灸</w:t>
      </w:r>
      <w:proofErr w:type="gramEnd"/>
      <w:r w:rsidR="0080628F" w:rsidRPr="00D40D76">
        <w:rPr>
          <w:rFonts w:hint="eastAsia"/>
        </w:rPr>
        <w:t>点所在经络上的穴位检测到的血流灌注指数增加比其它穴位点高</w:t>
      </w:r>
      <w:r w:rsidR="0080628F" w:rsidRPr="00D40D76">
        <w:rPr>
          <w:rFonts w:hint="eastAsia"/>
        </w:rPr>
        <w:t>20%</w:t>
      </w:r>
      <w:r w:rsidR="0080628F" w:rsidRPr="00D40D76">
        <w:rPr>
          <w:rFonts w:hint="eastAsia"/>
        </w:rPr>
        <w:t>，这一结论证实了激光散斑血流成像系统能够对理疗过程中皮肤血流变</w:t>
      </w:r>
      <w:proofErr w:type="gramStart"/>
      <w:r w:rsidR="0080628F" w:rsidRPr="00D40D76">
        <w:rPr>
          <w:rFonts w:hint="eastAsia"/>
        </w:rPr>
        <w:t>化予以</w:t>
      </w:r>
      <w:proofErr w:type="gramEnd"/>
      <w:r w:rsidR="0080628F" w:rsidRPr="00D40D76">
        <w:rPr>
          <w:rFonts w:hint="eastAsia"/>
        </w:rPr>
        <w:t>大视角的成像，此方法在中医理疗功效检测中具有有效性。</w:t>
      </w:r>
    </w:p>
    <w:p w:rsidR="005926EE" w:rsidRPr="005926EE" w:rsidRDefault="005926EE" w:rsidP="008B1A87">
      <w:pPr>
        <w:pStyle w:val="af2"/>
        <w:ind w:firstLine="480"/>
      </w:pPr>
      <w:ins w:id="149" w:author="fyp" w:date="2017-09-12T23:04:00Z">
        <w:r>
          <w:rPr>
            <w:rFonts w:hint="eastAsia"/>
          </w:rPr>
          <w:t>本文创</w:t>
        </w:r>
        <w:commentRangeStart w:id="150"/>
        <w:r>
          <w:rPr>
            <w:rFonts w:hint="eastAsia"/>
          </w:rPr>
          <w:t>新点</w:t>
        </w:r>
        <w:commentRangeEnd w:id="150"/>
        <w:r>
          <w:rPr>
            <w:rStyle w:val="a9"/>
            <w:rFonts w:asciiTheme="minorHAnsi" w:hAnsiTheme="minorHAnsi"/>
          </w:rPr>
          <w:commentReference w:id="150"/>
        </w:r>
      </w:ins>
    </w:p>
    <w:p w:rsidR="0035106D" w:rsidRPr="00D40D76" w:rsidRDefault="00C9663C" w:rsidP="000E05FB">
      <w:pPr>
        <w:pStyle w:val="ad"/>
        <w:spacing w:before="156"/>
      </w:pPr>
      <w:bookmarkStart w:id="151" w:name="_Toc492044880"/>
      <w:r w:rsidRPr="00C9663C">
        <w:t>6.</w:t>
      </w:r>
      <w:r w:rsidR="0035106D" w:rsidRPr="00D40D76">
        <w:rPr>
          <w:rFonts w:hint="eastAsia"/>
        </w:rPr>
        <w:t xml:space="preserve">2 </w:t>
      </w:r>
      <w:r w:rsidR="00D40D76" w:rsidRPr="00D40D76">
        <w:rPr>
          <w:rFonts w:hint="eastAsia"/>
        </w:rPr>
        <w:t>展望</w:t>
      </w:r>
      <w:bookmarkEnd w:id="151"/>
    </w:p>
    <w:p w:rsidR="004F1910" w:rsidRDefault="00C9663C" w:rsidP="008B1A87">
      <w:pPr>
        <w:pStyle w:val="af2"/>
        <w:ind w:firstLine="480"/>
      </w:pPr>
      <w:r>
        <w:rPr>
          <w:rFonts w:hint="eastAsia"/>
        </w:rPr>
        <w:t>尽管目前临床实验中，激光散斑血流成像系统在艾</w:t>
      </w:r>
      <w:proofErr w:type="gramStart"/>
      <w:r>
        <w:rPr>
          <w:rFonts w:hint="eastAsia"/>
        </w:rPr>
        <w:t>灸</w:t>
      </w:r>
      <w:proofErr w:type="gramEnd"/>
      <w:r>
        <w:rPr>
          <w:rFonts w:hint="eastAsia"/>
        </w:rPr>
        <w:t>效果检测中取得了较好的实验成果，但由于本人能力与精力所限，以及其它外界条件的限制</w:t>
      </w:r>
      <w:r w:rsidR="0035106D" w:rsidRPr="0035106D">
        <w:rPr>
          <w:rFonts w:hint="eastAsia"/>
        </w:rPr>
        <w:t>，本课题并不能把该研究进行到尽善尽美</w:t>
      </w:r>
      <w:r w:rsidR="00AE0C5C">
        <w:rPr>
          <w:rFonts w:hint="eastAsia"/>
        </w:rPr>
        <w:t>，在未来工作中仍然存在许多有待改进的地方</w:t>
      </w:r>
      <w:r w:rsidR="0035106D" w:rsidRPr="0035106D">
        <w:rPr>
          <w:rFonts w:hint="eastAsia"/>
        </w:rPr>
        <w:t>。</w:t>
      </w:r>
    </w:p>
    <w:p w:rsidR="00AE0C5C" w:rsidRDefault="00AE0C5C" w:rsidP="008B1A87">
      <w:pPr>
        <w:pStyle w:val="af2"/>
        <w:ind w:firstLine="480"/>
      </w:pPr>
      <w:r>
        <w:rPr>
          <w:rFonts w:hint="eastAsia"/>
        </w:rPr>
        <w:t>首先，系统的精准性有待提高，受实验条件限制，实验室温度控制、振动控制、光线控制均无法达到精准化的要求，此外，硬件设备的测量范围较小，在以后的实验中最好能够在保证实验环境符合要求的条件下，尽可能使用测量范围更大的设备。</w:t>
      </w:r>
    </w:p>
    <w:p w:rsidR="00AE0C5C" w:rsidRDefault="00AE0C5C" w:rsidP="008B1A87">
      <w:pPr>
        <w:pStyle w:val="af2"/>
        <w:ind w:firstLine="480"/>
      </w:pPr>
      <w:r>
        <w:rPr>
          <w:rFonts w:hint="eastAsia"/>
        </w:rPr>
        <w:t>其次，硬件系统尺寸偏大，无法满足小巧灵活的设计要求。如果有可能的话，可以选用微型化的</w:t>
      </w:r>
      <w:r>
        <w:rPr>
          <w:rFonts w:hint="eastAsia"/>
        </w:rPr>
        <w:t>CCD</w:t>
      </w:r>
      <w:r>
        <w:rPr>
          <w:rFonts w:hint="eastAsia"/>
        </w:rPr>
        <w:t>相机和半导体激光器，将二者融合到一起做出微型化便携式的图像采集设备。</w:t>
      </w:r>
    </w:p>
    <w:p w:rsidR="00AE0C5C" w:rsidRDefault="003E500C" w:rsidP="008B1A87">
      <w:pPr>
        <w:pStyle w:val="af2"/>
        <w:ind w:firstLine="480"/>
      </w:pPr>
      <w:r>
        <w:rPr>
          <w:rFonts w:hint="eastAsia"/>
        </w:rPr>
        <w:t>然后，目前使用的程序算法是基于</w:t>
      </w:r>
      <w:r>
        <w:rPr>
          <w:rFonts w:hint="eastAsia"/>
        </w:rPr>
        <w:t>MATLAB</w:t>
      </w:r>
      <w:r>
        <w:rPr>
          <w:rFonts w:hint="eastAsia"/>
        </w:rPr>
        <w:t>语言的，运算速度相比于</w:t>
      </w:r>
      <w:r>
        <w:rPr>
          <w:rFonts w:hint="eastAsia"/>
        </w:rPr>
        <w:t>C</w:t>
      </w:r>
      <w:r>
        <w:rPr>
          <w:rFonts w:hint="eastAsia"/>
        </w:rPr>
        <w:t>语言或者</w:t>
      </w:r>
      <w:r>
        <w:rPr>
          <w:rFonts w:hint="eastAsia"/>
        </w:rPr>
        <w:t>C++</w:t>
      </w:r>
      <w:r>
        <w:rPr>
          <w:rFonts w:hint="eastAsia"/>
        </w:rPr>
        <w:t>语言慢了许多，有可能的话，将算法使用</w:t>
      </w:r>
      <w:r>
        <w:rPr>
          <w:rFonts w:hint="eastAsia"/>
        </w:rPr>
        <w:t>C</w:t>
      </w:r>
      <w:r>
        <w:rPr>
          <w:rFonts w:hint="eastAsia"/>
        </w:rPr>
        <w:t>语言或</w:t>
      </w:r>
      <w:r>
        <w:rPr>
          <w:rFonts w:hint="eastAsia"/>
        </w:rPr>
        <w:t>C++</w:t>
      </w:r>
      <w:r>
        <w:rPr>
          <w:rFonts w:hint="eastAsia"/>
        </w:rPr>
        <w:t>语言进行改写来提高图片计算的速度，然后嵌入到</w:t>
      </w:r>
      <w:r>
        <w:rPr>
          <w:rFonts w:hint="eastAsia"/>
        </w:rPr>
        <w:t>Lab</w:t>
      </w:r>
      <w:r>
        <w:t>VIEW</w:t>
      </w:r>
      <w:r>
        <w:rPr>
          <w:rFonts w:hint="eastAsia"/>
        </w:rPr>
        <w:t>中，尽可能打包成“</w:t>
      </w:r>
      <w:r>
        <w:rPr>
          <w:rFonts w:hint="eastAsia"/>
        </w:rPr>
        <w:t>.exe</w:t>
      </w:r>
      <w:r>
        <w:rPr>
          <w:rFonts w:hint="eastAsia"/>
        </w:rPr>
        <w:t>”可执行文件便于在任何</w:t>
      </w:r>
      <w:r>
        <w:rPr>
          <w:rFonts w:hint="eastAsia"/>
        </w:rPr>
        <w:t>windows</w:t>
      </w:r>
      <w:r>
        <w:rPr>
          <w:rFonts w:hint="eastAsia"/>
        </w:rPr>
        <w:t>机器上安装运行。</w:t>
      </w:r>
    </w:p>
    <w:p w:rsidR="003E500C" w:rsidRPr="003E500C" w:rsidRDefault="003E500C" w:rsidP="008B1A87">
      <w:pPr>
        <w:pStyle w:val="af2"/>
        <w:ind w:firstLine="480"/>
      </w:pPr>
      <w:r>
        <w:rPr>
          <w:rFonts w:hint="eastAsia"/>
        </w:rPr>
        <w:t>最后，由于本文处于方法研究阶段，因此系统的实验部分，数据采集量较少，可能无法涵盖大多数穴位和不同年龄段的人群。在今后的研究中，需要扩大采集范围，建立数据库，让数据更加准确。</w:t>
      </w:r>
    </w:p>
    <w:p w:rsidR="00A64325" w:rsidRDefault="00A64325">
      <w:pPr>
        <w:widowControl/>
        <w:jc w:val="left"/>
        <w:rPr>
          <w:rFonts w:asciiTheme="majorEastAsia" w:eastAsiaTheme="majorEastAsia" w:hAnsiTheme="majorEastAsia"/>
          <w:sz w:val="24"/>
          <w:szCs w:val="24"/>
        </w:rPr>
      </w:pPr>
      <w:r>
        <w:rPr>
          <w:rFonts w:asciiTheme="majorEastAsia" w:eastAsiaTheme="majorEastAsia" w:hAnsiTheme="majorEastAsia"/>
          <w:sz w:val="24"/>
          <w:szCs w:val="24"/>
        </w:rPr>
        <w:br w:type="page"/>
      </w:r>
    </w:p>
    <w:p w:rsidR="00D10BB2" w:rsidRDefault="0064767F" w:rsidP="002F1AAF">
      <w:pPr>
        <w:pStyle w:val="ab"/>
        <w:spacing w:before="156"/>
        <w:pPrChange w:id="152" w:author="fyp" w:date="2017-09-12T22:09:00Z">
          <w:pPr>
            <w:pStyle w:val="ab"/>
          </w:pPr>
        </w:pPrChange>
      </w:pPr>
      <w:bookmarkStart w:id="153" w:name="_Toc492044881"/>
      <w:r w:rsidRPr="0064767F">
        <w:rPr>
          <w:rFonts w:hint="eastAsia"/>
        </w:rPr>
        <w:lastRenderedPageBreak/>
        <w:t>参考文献</w:t>
      </w:r>
      <w:bookmarkEnd w:id="153"/>
    </w:p>
    <w:p w:rsidR="001279CF" w:rsidRDefault="000C0FC8" w:rsidP="00BF3AA5">
      <w:pPr>
        <w:pStyle w:val="a3"/>
        <w:numPr>
          <w:ilvl w:val="0"/>
          <w:numId w:val="2"/>
        </w:numPr>
        <w:ind w:firstLineChars="0"/>
        <w:rPr>
          <w:rFonts w:ascii="Times New Roman" w:hAnsi="Times New Roman"/>
          <w:sz w:val="24"/>
          <w:szCs w:val="24"/>
        </w:rPr>
      </w:pPr>
      <w:r>
        <w:rPr>
          <w:rFonts w:ascii="Times New Roman" w:hAnsi="Times New Roman" w:hint="eastAsia"/>
          <w:sz w:val="24"/>
          <w:szCs w:val="24"/>
        </w:rPr>
        <w:t>阿</w:t>
      </w:r>
      <w:r w:rsidR="001279CF">
        <w:rPr>
          <w:rFonts w:ascii="Times New Roman" w:hAnsi="Times New Roman" w:hint="eastAsia"/>
          <w:sz w:val="24"/>
          <w:szCs w:val="24"/>
        </w:rPr>
        <w:t>依古丽·玉素</w:t>
      </w:r>
      <w:proofErr w:type="gramStart"/>
      <w:r w:rsidR="001279CF">
        <w:rPr>
          <w:rFonts w:ascii="Times New Roman" w:hAnsi="Times New Roman" w:hint="eastAsia"/>
          <w:sz w:val="24"/>
          <w:szCs w:val="24"/>
        </w:rPr>
        <w:t>甫</w:t>
      </w:r>
      <w:proofErr w:type="gramEnd"/>
      <w:r w:rsidR="001279CF">
        <w:rPr>
          <w:rFonts w:ascii="Times New Roman" w:hAnsi="Times New Roman" w:hint="eastAsia"/>
          <w:sz w:val="24"/>
          <w:szCs w:val="24"/>
        </w:rPr>
        <w:t xml:space="preserve">, </w:t>
      </w:r>
      <w:r w:rsidR="001279CF">
        <w:rPr>
          <w:rFonts w:ascii="Times New Roman" w:hAnsi="Times New Roman" w:hint="eastAsia"/>
          <w:sz w:val="24"/>
          <w:szCs w:val="24"/>
        </w:rPr>
        <w:t>杨克建</w:t>
      </w:r>
      <w:r w:rsidR="001279CF">
        <w:rPr>
          <w:rFonts w:ascii="Times New Roman" w:hAnsi="Times New Roman" w:hint="eastAsia"/>
          <w:sz w:val="24"/>
          <w:szCs w:val="24"/>
        </w:rPr>
        <w:t xml:space="preserve">, </w:t>
      </w:r>
      <w:proofErr w:type="gramStart"/>
      <w:r w:rsidR="001279CF">
        <w:rPr>
          <w:rFonts w:ascii="Times New Roman" w:hAnsi="Times New Roman" w:hint="eastAsia"/>
          <w:sz w:val="24"/>
          <w:szCs w:val="24"/>
        </w:rPr>
        <w:t>惠艳</w:t>
      </w:r>
      <w:proofErr w:type="gramEnd"/>
      <w:r w:rsidR="001279CF">
        <w:rPr>
          <w:rFonts w:ascii="Times New Roman" w:hAnsi="Times New Roman" w:hint="eastAsia"/>
          <w:sz w:val="24"/>
          <w:szCs w:val="24"/>
        </w:rPr>
        <w:t xml:space="preserve">. </w:t>
      </w:r>
      <w:r w:rsidR="001279CF" w:rsidRPr="001279CF">
        <w:rPr>
          <w:rFonts w:ascii="Times New Roman" w:hAnsi="Times New Roman" w:hint="eastAsia"/>
          <w:sz w:val="24"/>
          <w:szCs w:val="24"/>
        </w:rPr>
        <w:t>对人体皮肤微循环的几点认识</w:t>
      </w:r>
      <w:r w:rsidR="001279CF">
        <w:rPr>
          <w:rFonts w:ascii="Times New Roman" w:hAnsi="Times New Roman" w:hint="eastAsia"/>
          <w:sz w:val="24"/>
          <w:szCs w:val="24"/>
        </w:rPr>
        <w:t>[</w:t>
      </w:r>
      <w:r w:rsidR="001279CF">
        <w:rPr>
          <w:rFonts w:ascii="Times New Roman" w:hAnsi="Times New Roman"/>
          <w:sz w:val="24"/>
          <w:szCs w:val="24"/>
        </w:rPr>
        <w:t>J</w:t>
      </w:r>
      <w:r w:rsidR="001279CF">
        <w:rPr>
          <w:rFonts w:ascii="Times New Roman" w:hAnsi="Times New Roman" w:hint="eastAsia"/>
          <w:sz w:val="24"/>
          <w:szCs w:val="24"/>
        </w:rPr>
        <w:t>]</w:t>
      </w:r>
      <w:r w:rsidR="001279CF">
        <w:rPr>
          <w:rFonts w:ascii="Times New Roman" w:hAnsi="Times New Roman"/>
          <w:sz w:val="24"/>
          <w:szCs w:val="24"/>
        </w:rPr>
        <w:t xml:space="preserve">, </w:t>
      </w:r>
      <w:r w:rsidR="001279CF">
        <w:rPr>
          <w:rFonts w:ascii="Times New Roman" w:hAnsi="Times New Roman" w:hint="eastAsia"/>
          <w:sz w:val="24"/>
          <w:szCs w:val="24"/>
        </w:rPr>
        <w:t>中西医结合杂志</w:t>
      </w:r>
      <w:r w:rsidR="001279CF">
        <w:rPr>
          <w:rFonts w:ascii="Times New Roman" w:hAnsi="Times New Roman" w:hint="eastAsia"/>
          <w:sz w:val="24"/>
          <w:szCs w:val="24"/>
        </w:rPr>
        <w:t>,</w:t>
      </w:r>
      <w:r w:rsidR="001279CF">
        <w:rPr>
          <w:rFonts w:ascii="Times New Roman" w:hAnsi="Times New Roman"/>
          <w:sz w:val="24"/>
          <w:szCs w:val="24"/>
        </w:rPr>
        <w:t xml:space="preserve"> 2006</w:t>
      </w:r>
      <w:r w:rsidR="001279CF">
        <w:rPr>
          <w:rFonts w:ascii="Times New Roman" w:hAnsi="Times New Roman" w:hint="eastAsia"/>
          <w:sz w:val="24"/>
          <w:szCs w:val="24"/>
        </w:rPr>
        <w:t xml:space="preserve">, </w:t>
      </w:r>
      <w:r w:rsidR="001279CF">
        <w:rPr>
          <w:rFonts w:ascii="Times New Roman" w:hAnsi="Times New Roman"/>
          <w:sz w:val="24"/>
          <w:szCs w:val="24"/>
        </w:rPr>
        <w:t>28(2): 20-21</w:t>
      </w:r>
    </w:p>
    <w:p w:rsidR="001279CF" w:rsidRPr="001279CF" w:rsidRDefault="001279CF" w:rsidP="001279CF">
      <w:pPr>
        <w:pStyle w:val="a3"/>
        <w:numPr>
          <w:ilvl w:val="0"/>
          <w:numId w:val="2"/>
        </w:numPr>
        <w:ind w:firstLineChars="0"/>
        <w:rPr>
          <w:rFonts w:ascii="Times New Roman" w:hAnsi="Times New Roman"/>
          <w:sz w:val="24"/>
          <w:szCs w:val="24"/>
        </w:rPr>
      </w:pPr>
      <w:proofErr w:type="gramStart"/>
      <w:r w:rsidRPr="00A0140E">
        <w:rPr>
          <w:rFonts w:ascii="Times New Roman" w:hAnsi="Times New Roman" w:hint="eastAsia"/>
          <w:sz w:val="24"/>
          <w:szCs w:val="24"/>
        </w:rPr>
        <w:t>田牛</w:t>
      </w:r>
      <w:proofErr w:type="gramEnd"/>
      <w:r w:rsidRPr="00A0140E">
        <w:rPr>
          <w:rFonts w:ascii="Times New Roman" w:hAnsi="Times New Roman" w:hint="eastAsia"/>
          <w:sz w:val="24"/>
          <w:szCs w:val="24"/>
        </w:rPr>
        <w:t xml:space="preserve">. </w:t>
      </w:r>
      <w:r w:rsidRPr="00A0140E">
        <w:rPr>
          <w:rFonts w:ascii="Times New Roman" w:hAnsi="Times New Roman" w:hint="eastAsia"/>
          <w:sz w:val="24"/>
          <w:szCs w:val="24"/>
        </w:rPr>
        <w:t>微循环概念的探讨</w:t>
      </w:r>
      <w:r w:rsidRPr="00A0140E">
        <w:rPr>
          <w:rFonts w:ascii="Times New Roman" w:hAnsi="Times New Roman" w:hint="eastAsia"/>
          <w:sz w:val="24"/>
          <w:szCs w:val="24"/>
        </w:rPr>
        <w:t xml:space="preserve">[J]. </w:t>
      </w:r>
      <w:r w:rsidRPr="00A0140E">
        <w:rPr>
          <w:rFonts w:ascii="Times New Roman" w:hAnsi="Times New Roman" w:hint="eastAsia"/>
          <w:sz w:val="24"/>
          <w:szCs w:val="24"/>
        </w:rPr>
        <w:t>微循环学杂志</w:t>
      </w:r>
      <w:r w:rsidRPr="00A0140E">
        <w:rPr>
          <w:rFonts w:ascii="Times New Roman" w:hAnsi="Times New Roman" w:hint="eastAsia"/>
          <w:sz w:val="24"/>
          <w:szCs w:val="24"/>
        </w:rPr>
        <w:t>, 1994, 4(1): 4-6</w:t>
      </w:r>
    </w:p>
    <w:p w:rsidR="00CC7522" w:rsidRPr="00CC7522" w:rsidRDefault="00CC7522" w:rsidP="00CC7522">
      <w:pPr>
        <w:pStyle w:val="a3"/>
        <w:widowControl/>
        <w:numPr>
          <w:ilvl w:val="0"/>
          <w:numId w:val="2"/>
        </w:numPr>
        <w:spacing w:line="254" w:lineRule="auto"/>
        <w:ind w:firstLineChars="0"/>
        <w:jc w:val="left"/>
        <w:rPr>
          <w:rFonts w:ascii="Times New Roman" w:hAnsi="Times New Roman"/>
          <w:sz w:val="24"/>
          <w:szCs w:val="24"/>
        </w:rPr>
      </w:pPr>
      <w:proofErr w:type="gramStart"/>
      <w:r w:rsidRPr="00CC7522">
        <w:rPr>
          <w:rFonts w:ascii="Times New Roman" w:hAnsi="Times New Roman" w:hint="eastAsia"/>
          <w:sz w:val="24"/>
          <w:szCs w:val="24"/>
        </w:rPr>
        <w:t>霍旭阳</w:t>
      </w:r>
      <w:proofErr w:type="gramEnd"/>
      <w:r w:rsidRPr="00CC7522">
        <w:rPr>
          <w:rFonts w:ascii="Times New Roman" w:hAnsi="Times New Roman" w:hint="eastAsia"/>
          <w:sz w:val="24"/>
          <w:szCs w:val="24"/>
        </w:rPr>
        <w:t xml:space="preserve">, </w:t>
      </w:r>
      <w:r w:rsidRPr="00CC7522">
        <w:rPr>
          <w:rFonts w:ascii="Times New Roman" w:hAnsi="Times New Roman" w:hint="eastAsia"/>
          <w:sz w:val="24"/>
          <w:szCs w:val="24"/>
        </w:rPr>
        <w:t>牟子义</w:t>
      </w:r>
      <w:r w:rsidRPr="00CC7522">
        <w:rPr>
          <w:rFonts w:ascii="Times New Roman" w:hAnsi="Times New Roman" w:hint="eastAsia"/>
          <w:sz w:val="24"/>
          <w:szCs w:val="24"/>
        </w:rPr>
        <w:t xml:space="preserve">, </w:t>
      </w:r>
      <w:r w:rsidRPr="00CC7522">
        <w:rPr>
          <w:rFonts w:ascii="Times New Roman" w:hAnsi="Times New Roman" w:hint="eastAsia"/>
          <w:sz w:val="24"/>
          <w:szCs w:val="24"/>
        </w:rPr>
        <w:t>王维刚等</w:t>
      </w:r>
      <w:r w:rsidRPr="00CC7522">
        <w:rPr>
          <w:rFonts w:ascii="Times New Roman" w:hAnsi="Times New Roman" w:hint="eastAsia"/>
          <w:sz w:val="24"/>
          <w:szCs w:val="24"/>
        </w:rPr>
        <w:t xml:space="preserve">, </w:t>
      </w:r>
      <w:r w:rsidRPr="00CC7522">
        <w:rPr>
          <w:rFonts w:ascii="Times New Roman" w:hAnsi="Times New Roman" w:hint="eastAsia"/>
          <w:sz w:val="24"/>
          <w:szCs w:val="24"/>
        </w:rPr>
        <w:t>经穴电阻抗特性的研究进展</w:t>
      </w:r>
      <w:r w:rsidRPr="00CC7522">
        <w:rPr>
          <w:rFonts w:ascii="Times New Roman" w:hAnsi="Times New Roman" w:hint="eastAsia"/>
          <w:sz w:val="24"/>
          <w:szCs w:val="24"/>
        </w:rPr>
        <w:t xml:space="preserve">, </w:t>
      </w:r>
      <w:r w:rsidRPr="00CC7522">
        <w:rPr>
          <w:rFonts w:ascii="Times New Roman" w:hAnsi="Times New Roman" w:hint="eastAsia"/>
          <w:sz w:val="24"/>
          <w:szCs w:val="24"/>
        </w:rPr>
        <w:t>中医外治杂志</w:t>
      </w:r>
      <w:r w:rsidRPr="00CC7522">
        <w:rPr>
          <w:rFonts w:ascii="Times New Roman" w:hAnsi="Times New Roman" w:hint="eastAsia"/>
          <w:sz w:val="24"/>
          <w:szCs w:val="24"/>
        </w:rPr>
        <w:t>, 2008, 12(6):27-31</w:t>
      </w:r>
    </w:p>
    <w:p w:rsidR="00CC7522" w:rsidRPr="00CC7522" w:rsidRDefault="00CC7522" w:rsidP="00CC7522">
      <w:pPr>
        <w:pStyle w:val="a3"/>
        <w:numPr>
          <w:ilvl w:val="0"/>
          <w:numId w:val="2"/>
        </w:numPr>
        <w:autoSpaceDE w:val="0"/>
        <w:autoSpaceDN w:val="0"/>
        <w:adjustRightInd w:val="0"/>
        <w:snapToGrid w:val="0"/>
        <w:spacing w:line="360" w:lineRule="auto"/>
        <w:ind w:firstLineChars="0"/>
        <w:rPr>
          <w:rFonts w:ascii="Times New Roman" w:hAnsi="Times New Roman"/>
          <w:sz w:val="24"/>
          <w:szCs w:val="24"/>
        </w:rPr>
      </w:pPr>
      <w:r w:rsidRPr="00CC7522">
        <w:rPr>
          <w:rFonts w:ascii="Times New Roman" w:hAnsi="Times New Roman"/>
          <w:sz w:val="24"/>
          <w:szCs w:val="24"/>
        </w:rPr>
        <w:t xml:space="preserve">S. M. Daly, M. J. Leahy, ‘Go with the flow’: A review of methods and advancement in blood flow imaging, J. Biophotonics, 2013, 6(3) : 217–255  </w:t>
      </w:r>
    </w:p>
    <w:p w:rsidR="00CC7522" w:rsidRPr="00CC7522" w:rsidRDefault="00CC7522" w:rsidP="00CC7522">
      <w:pPr>
        <w:pStyle w:val="a3"/>
        <w:numPr>
          <w:ilvl w:val="0"/>
          <w:numId w:val="2"/>
        </w:numPr>
        <w:autoSpaceDE w:val="0"/>
        <w:autoSpaceDN w:val="0"/>
        <w:adjustRightInd w:val="0"/>
        <w:snapToGrid w:val="0"/>
        <w:spacing w:line="360" w:lineRule="auto"/>
        <w:ind w:firstLineChars="0"/>
        <w:rPr>
          <w:rFonts w:ascii="Times New Roman" w:hAnsi="Times New Roman"/>
          <w:sz w:val="24"/>
          <w:szCs w:val="24"/>
        </w:rPr>
      </w:pPr>
      <w:r w:rsidRPr="00CC7522">
        <w:rPr>
          <w:rFonts w:ascii="Times New Roman" w:hAnsi="Times New Roman"/>
          <w:sz w:val="24"/>
          <w:szCs w:val="24"/>
        </w:rPr>
        <w:t>Hatle L., Angelsen B. Doppler Ultrasound in Cardiology[M], Lea &amp; Febiger  (Philadelphia), 1985</w:t>
      </w:r>
    </w:p>
    <w:p w:rsidR="00CC7522" w:rsidRPr="00CC7522" w:rsidRDefault="00CC7522" w:rsidP="00CC7522">
      <w:pPr>
        <w:pStyle w:val="a3"/>
        <w:numPr>
          <w:ilvl w:val="0"/>
          <w:numId w:val="2"/>
        </w:numPr>
        <w:autoSpaceDE w:val="0"/>
        <w:autoSpaceDN w:val="0"/>
        <w:adjustRightInd w:val="0"/>
        <w:snapToGrid w:val="0"/>
        <w:spacing w:line="360" w:lineRule="auto"/>
        <w:ind w:firstLineChars="0"/>
        <w:rPr>
          <w:rFonts w:ascii="Times New Roman" w:hAnsi="Times New Roman"/>
          <w:sz w:val="24"/>
          <w:szCs w:val="24"/>
        </w:rPr>
      </w:pPr>
      <w:r w:rsidRPr="00CC7522">
        <w:rPr>
          <w:rFonts w:ascii="Times New Roman" w:hAnsi="Times New Roman"/>
          <w:sz w:val="24"/>
          <w:szCs w:val="24"/>
        </w:rPr>
        <w:t>V. Rajan, B. Varghese, T. G. van Leeuwen, W. Steenbergen. Review of methodological developments in laser Doppler flowmetry. Lasers Med Sci, 2009, 24:269–283</w:t>
      </w:r>
    </w:p>
    <w:p w:rsidR="00D10BB2" w:rsidRDefault="00CC7522" w:rsidP="002F1AAF">
      <w:pPr>
        <w:pStyle w:val="a3"/>
        <w:numPr>
          <w:ilvl w:val="0"/>
          <w:numId w:val="2"/>
        </w:numPr>
        <w:autoSpaceDE w:val="0"/>
        <w:autoSpaceDN w:val="0"/>
        <w:adjustRightInd w:val="0"/>
        <w:snapToGrid w:val="0"/>
        <w:spacing w:beforeLines="50" w:line="360" w:lineRule="auto"/>
        <w:ind w:firstLineChars="0"/>
        <w:rPr>
          <w:rFonts w:ascii="Times New Roman" w:hAnsi="Times New Roman"/>
          <w:sz w:val="24"/>
          <w:szCs w:val="24"/>
        </w:rPr>
        <w:pPrChange w:id="154" w:author="fyp" w:date="2017-09-12T22:09:00Z">
          <w:pPr>
            <w:pStyle w:val="a3"/>
            <w:numPr>
              <w:numId w:val="2"/>
            </w:numPr>
            <w:autoSpaceDE w:val="0"/>
            <w:autoSpaceDN w:val="0"/>
            <w:adjustRightInd w:val="0"/>
            <w:snapToGrid w:val="0"/>
            <w:spacing w:beforeLines="50" w:line="360" w:lineRule="auto"/>
            <w:ind w:left="420" w:firstLineChars="0" w:hanging="420"/>
          </w:pPr>
        </w:pPrChange>
      </w:pPr>
      <w:r w:rsidRPr="00CC7522">
        <w:rPr>
          <w:rFonts w:ascii="Times New Roman" w:hAnsi="Times New Roman"/>
          <w:sz w:val="24"/>
          <w:szCs w:val="24"/>
        </w:rPr>
        <w:t>M. A. Heymann, Payne B. D., Hoffman J. I. E., et al. Blood flow measurements with radionuclide-labeled particles. Prog. Cardiovasc Dis., 1977, 20(1): 55-79.</w:t>
      </w:r>
    </w:p>
    <w:p w:rsidR="00B11B97" w:rsidRPr="00B11B97" w:rsidRDefault="00B11B97" w:rsidP="00B11B97">
      <w:pPr>
        <w:pStyle w:val="a3"/>
        <w:numPr>
          <w:ilvl w:val="0"/>
          <w:numId w:val="2"/>
        </w:numPr>
        <w:ind w:firstLineChars="0"/>
        <w:rPr>
          <w:rFonts w:ascii="Times New Roman" w:hAnsi="Times New Roman"/>
          <w:sz w:val="24"/>
          <w:szCs w:val="24"/>
        </w:rPr>
      </w:pPr>
      <w:r w:rsidRPr="00B11B97">
        <w:rPr>
          <w:rFonts w:ascii="Times New Roman" w:hAnsi="Times New Roman" w:hint="eastAsia"/>
          <w:sz w:val="24"/>
          <w:szCs w:val="24"/>
        </w:rPr>
        <w:t>王开福，高明慧</w:t>
      </w:r>
      <w:r w:rsidRPr="00B11B97">
        <w:rPr>
          <w:rFonts w:ascii="Times New Roman" w:hAnsi="Times New Roman" w:hint="eastAsia"/>
          <w:sz w:val="24"/>
          <w:szCs w:val="24"/>
        </w:rPr>
        <w:t xml:space="preserve">. </w:t>
      </w:r>
      <w:r w:rsidRPr="00B11B97">
        <w:rPr>
          <w:rFonts w:ascii="Times New Roman" w:hAnsi="Times New Roman" w:hint="eastAsia"/>
          <w:sz w:val="24"/>
          <w:szCs w:val="24"/>
        </w:rPr>
        <w:t>散斑计量</w:t>
      </w:r>
      <w:r w:rsidRPr="00B11B97">
        <w:rPr>
          <w:rFonts w:ascii="Times New Roman" w:hAnsi="Times New Roman" w:hint="eastAsia"/>
          <w:sz w:val="24"/>
          <w:szCs w:val="24"/>
        </w:rPr>
        <w:t>. 2010,</w:t>
      </w:r>
      <w:r w:rsidRPr="00B11B97">
        <w:rPr>
          <w:rFonts w:ascii="Times New Roman" w:hAnsi="Times New Roman" w:hint="eastAsia"/>
          <w:sz w:val="24"/>
          <w:szCs w:val="24"/>
        </w:rPr>
        <w:t>北京理工大学出版社</w:t>
      </w:r>
    </w:p>
    <w:p w:rsidR="00D10BB2" w:rsidRDefault="00CC7522" w:rsidP="002F1AAF">
      <w:pPr>
        <w:pStyle w:val="a3"/>
        <w:numPr>
          <w:ilvl w:val="0"/>
          <w:numId w:val="2"/>
        </w:numPr>
        <w:autoSpaceDE w:val="0"/>
        <w:autoSpaceDN w:val="0"/>
        <w:adjustRightInd w:val="0"/>
        <w:snapToGrid w:val="0"/>
        <w:spacing w:beforeLines="50" w:line="360" w:lineRule="auto"/>
        <w:ind w:firstLineChars="0"/>
        <w:rPr>
          <w:rFonts w:ascii="Times New Roman" w:hAnsi="Times New Roman"/>
          <w:sz w:val="24"/>
          <w:szCs w:val="24"/>
        </w:rPr>
        <w:pPrChange w:id="155" w:author="fyp" w:date="2017-09-12T22:09:00Z">
          <w:pPr>
            <w:pStyle w:val="a3"/>
            <w:numPr>
              <w:numId w:val="2"/>
            </w:numPr>
            <w:autoSpaceDE w:val="0"/>
            <w:autoSpaceDN w:val="0"/>
            <w:adjustRightInd w:val="0"/>
            <w:snapToGrid w:val="0"/>
            <w:spacing w:beforeLines="50" w:line="360" w:lineRule="auto"/>
            <w:ind w:left="420" w:firstLineChars="0" w:hanging="420"/>
          </w:pPr>
        </w:pPrChange>
      </w:pPr>
      <w:r w:rsidRPr="00CC7522">
        <w:rPr>
          <w:rFonts w:ascii="Times New Roman" w:hAnsi="Times New Roman" w:hint="eastAsia"/>
          <w:sz w:val="24"/>
          <w:szCs w:val="24"/>
        </w:rPr>
        <w:t>李传杰</w:t>
      </w:r>
      <w:r w:rsidRPr="00CC7522">
        <w:rPr>
          <w:rFonts w:ascii="Times New Roman" w:hAnsi="Times New Roman" w:hint="eastAsia"/>
          <w:sz w:val="24"/>
          <w:szCs w:val="24"/>
        </w:rPr>
        <w:t xml:space="preserve">, </w:t>
      </w:r>
      <w:proofErr w:type="gramStart"/>
      <w:r w:rsidRPr="00CC7522">
        <w:rPr>
          <w:rFonts w:ascii="Times New Roman" w:hAnsi="Times New Roman" w:hint="eastAsia"/>
          <w:sz w:val="24"/>
          <w:szCs w:val="24"/>
        </w:rPr>
        <w:t>毕力格</w:t>
      </w:r>
      <w:proofErr w:type="gramEnd"/>
      <w:r w:rsidRPr="00CC7522">
        <w:rPr>
          <w:rFonts w:ascii="Times New Roman" w:hAnsi="Times New Roman" w:hint="eastAsia"/>
          <w:sz w:val="24"/>
          <w:szCs w:val="24"/>
        </w:rPr>
        <w:t xml:space="preserve">, </w:t>
      </w:r>
      <w:proofErr w:type="gramStart"/>
      <w:r w:rsidRPr="00CC7522">
        <w:rPr>
          <w:rFonts w:ascii="Times New Roman" w:hAnsi="Times New Roman" w:hint="eastAsia"/>
          <w:sz w:val="24"/>
          <w:szCs w:val="24"/>
        </w:rPr>
        <w:t>朱柏君</w:t>
      </w:r>
      <w:proofErr w:type="gramEnd"/>
      <w:r w:rsidRPr="00CC7522">
        <w:rPr>
          <w:rFonts w:ascii="Times New Roman" w:hAnsi="Times New Roman" w:hint="eastAsia"/>
          <w:sz w:val="24"/>
          <w:szCs w:val="24"/>
        </w:rPr>
        <w:t xml:space="preserve">, </w:t>
      </w:r>
      <w:r w:rsidRPr="00CC7522">
        <w:rPr>
          <w:rFonts w:ascii="Times New Roman" w:hAnsi="Times New Roman" w:hint="eastAsia"/>
          <w:sz w:val="24"/>
          <w:szCs w:val="24"/>
        </w:rPr>
        <w:t>等</w:t>
      </w:r>
      <w:r w:rsidRPr="00CC7522">
        <w:rPr>
          <w:rFonts w:ascii="Times New Roman" w:hAnsi="Times New Roman" w:hint="eastAsia"/>
          <w:sz w:val="24"/>
          <w:szCs w:val="24"/>
        </w:rPr>
        <w:t xml:space="preserve">. </w:t>
      </w:r>
      <w:r w:rsidRPr="00CC7522">
        <w:rPr>
          <w:rFonts w:ascii="Times New Roman" w:hAnsi="Times New Roman" w:hint="eastAsia"/>
          <w:sz w:val="24"/>
          <w:szCs w:val="24"/>
        </w:rPr>
        <w:t>针刺对急性心梗病人左心功能微循环及</w:t>
      </w:r>
      <w:r w:rsidRPr="00CC7522">
        <w:rPr>
          <w:rFonts w:ascii="Times New Roman" w:hAnsi="Times New Roman" w:hint="eastAsia"/>
          <w:sz w:val="24"/>
          <w:szCs w:val="24"/>
        </w:rPr>
        <w:t>CAMP</w:t>
      </w:r>
      <w:r w:rsidRPr="00CC7522">
        <w:rPr>
          <w:rFonts w:ascii="Times New Roman" w:hAnsi="Times New Roman" w:hint="eastAsia"/>
          <w:sz w:val="24"/>
          <w:szCs w:val="24"/>
        </w:rPr>
        <w:t>和</w:t>
      </w:r>
      <w:r w:rsidRPr="00CC7522">
        <w:rPr>
          <w:rFonts w:ascii="Times New Roman" w:hAnsi="Times New Roman" w:hint="eastAsia"/>
          <w:sz w:val="24"/>
          <w:szCs w:val="24"/>
        </w:rPr>
        <w:t>CGMP</w:t>
      </w:r>
      <w:r w:rsidRPr="00CC7522">
        <w:rPr>
          <w:rFonts w:ascii="Times New Roman" w:hAnsi="Times New Roman" w:hint="eastAsia"/>
          <w:sz w:val="24"/>
          <w:szCs w:val="24"/>
        </w:rPr>
        <w:t>的影响</w:t>
      </w:r>
      <w:r w:rsidRPr="00CC7522">
        <w:rPr>
          <w:rFonts w:ascii="Times New Roman" w:hAnsi="Times New Roman" w:hint="eastAsia"/>
          <w:sz w:val="24"/>
          <w:szCs w:val="24"/>
        </w:rPr>
        <w:t xml:space="preserve">[J]. </w:t>
      </w:r>
      <w:r w:rsidRPr="00CC7522">
        <w:rPr>
          <w:rFonts w:ascii="Times New Roman" w:hAnsi="Times New Roman" w:hint="eastAsia"/>
          <w:sz w:val="24"/>
          <w:szCs w:val="24"/>
        </w:rPr>
        <w:t>中国针灸</w:t>
      </w:r>
      <w:r w:rsidRPr="00CC7522">
        <w:rPr>
          <w:rFonts w:ascii="Times New Roman" w:hAnsi="Times New Roman" w:hint="eastAsia"/>
          <w:sz w:val="24"/>
          <w:szCs w:val="24"/>
        </w:rPr>
        <w:t>, 1983, 3(2): 1-4</w:t>
      </w:r>
    </w:p>
    <w:p w:rsidR="00D10BB2" w:rsidRDefault="00CC7522" w:rsidP="002F1AAF">
      <w:pPr>
        <w:pStyle w:val="a3"/>
        <w:numPr>
          <w:ilvl w:val="0"/>
          <w:numId w:val="2"/>
        </w:numPr>
        <w:autoSpaceDE w:val="0"/>
        <w:autoSpaceDN w:val="0"/>
        <w:adjustRightInd w:val="0"/>
        <w:snapToGrid w:val="0"/>
        <w:spacing w:beforeLines="50" w:line="400" w:lineRule="exact"/>
        <w:ind w:firstLineChars="0"/>
        <w:rPr>
          <w:rFonts w:ascii="Times New Roman" w:hAnsi="Times New Roman"/>
          <w:sz w:val="24"/>
          <w:szCs w:val="21"/>
        </w:rPr>
        <w:pPrChange w:id="156" w:author="fyp" w:date="2017-09-12T22:09:00Z">
          <w:pPr>
            <w:pStyle w:val="a3"/>
            <w:numPr>
              <w:numId w:val="2"/>
            </w:numPr>
            <w:autoSpaceDE w:val="0"/>
            <w:autoSpaceDN w:val="0"/>
            <w:adjustRightInd w:val="0"/>
            <w:snapToGrid w:val="0"/>
            <w:spacing w:beforeLines="50" w:line="400" w:lineRule="exact"/>
            <w:ind w:left="420" w:firstLineChars="0" w:hanging="420"/>
          </w:pPr>
        </w:pPrChange>
      </w:pPr>
      <w:r w:rsidRPr="00CC7522">
        <w:rPr>
          <w:rFonts w:ascii="Times New Roman" w:hAnsi="Times New Roman" w:hint="eastAsia"/>
          <w:sz w:val="24"/>
          <w:szCs w:val="21"/>
        </w:rPr>
        <w:t>穆祥</w:t>
      </w:r>
      <w:r w:rsidRPr="00CC7522">
        <w:rPr>
          <w:rFonts w:ascii="Times New Roman" w:hAnsi="Times New Roman" w:hint="eastAsia"/>
          <w:sz w:val="24"/>
          <w:szCs w:val="21"/>
        </w:rPr>
        <w:t xml:space="preserve">, </w:t>
      </w:r>
      <w:proofErr w:type="gramStart"/>
      <w:r w:rsidRPr="00CC7522">
        <w:rPr>
          <w:rFonts w:ascii="Times New Roman" w:hAnsi="Times New Roman" w:hint="eastAsia"/>
          <w:sz w:val="24"/>
          <w:szCs w:val="21"/>
        </w:rPr>
        <w:t>段慧琴</w:t>
      </w:r>
      <w:proofErr w:type="gramEnd"/>
      <w:r w:rsidRPr="00CC7522">
        <w:rPr>
          <w:rFonts w:ascii="Times New Roman" w:hAnsi="Times New Roman" w:hint="eastAsia"/>
          <w:sz w:val="24"/>
          <w:szCs w:val="21"/>
        </w:rPr>
        <w:t xml:space="preserve">, </w:t>
      </w:r>
      <w:r w:rsidRPr="00CC7522">
        <w:rPr>
          <w:rFonts w:ascii="Times New Roman" w:hAnsi="Times New Roman" w:hint="eastAsia"/>
          <w:sz w:val="24"/>
          <w:szCs w:val="21"/>
        </w:rPr>
        <w:t>张涛</w:t>
      </w:r>
      <w:r w:rsidRPr="00CC7522">
        <w:rPr>
          <w:rFonts w:ascii="Times New Roman" w:hAnsi="Times New Roman" w:hint="eastAsia"/>
          <w:sz w:val="24"/>
          <w:szCs w:val="21"/>
        </w:rPr>
        <w:t xml:space="preserve">, </w:t>
      </w:r>
      <w:r w:rsidRPr="00CC7522">
        <w:rPr>
          <w:rFonts w:ascii="Times New Roman" w:hAnsi="Times New Roman" w:hint="eastAsia"/>
          <w:sz w:val="24"/>
          <w:szCs w:val="21"/>
        </w:rPr>
        <w:t>等</w:t>
      </w:r>
      <w:r w:rsidRPr="00CC7522">
        <w:rPr>
          <w:rFonts w:ascii="Times New Roman" w:hAnsi="Times New Roman" w:hint="eastAsia"/>
          <w:sz w:val="24"/>
          <w:szCs w:val="21"/>
        </w:rPr>
        <w:t xml:space="preserve">. </w:t>
      </w:r>
      <w:r w:rsidRPr="00CC7522">
        <w:rPr>
          <w:rFonts w:ascii="Times New Roman" w:hAnsi="Times New Roman" w:hint="eastAsia"/>
          <w:sz w:val="24"/>
          <w:szCs w:val="21"/>
        </w:rPr>
        <w:t>经线区皮内微血管网络自律运动有序性的研究</w:t>
      </w:r>
      <w:r w:rsidRPr="00CC7522">
        <w:rPr>
          <w:rFonts w:ascii="Times New Roman" w:hAnsi="Times New Roman" w:hint="eastAsia"/>
          <w:sz w:val="24"/>
          <w:szCs w:val="21"/>
        </w:rPr>
        <w:t xml:space="preserve"> [J]. </w:t>
      </w:r>
      <w:r w:rsidRPr="00CC7522">
        <w:rPr>
          <w:rFonts w:ascii="Times New Roman" w:hAnsi="Times New Roman" w:hint="eastAsia"/>
          <w:sz w:val="24"/>
          <w:szCs w:val="21"/>
        </w:rPr>
        <w:t>中国中医基础医学杂志</w:t>
      </w:r>
      <w:r w:rsidRPr="00CC7522">
        <w:rPr>
          <w:rFonts w:ascii="Times New Roman" w:hAnsi="Times New Roman" w:hint="eastAsia"/>
          <w:sz w:val="24"/>
          <w:szCs w:val="21"/>
        </w:rPr>
        <w:t>, 2005, 11(1): 55-60</w:t>
      </w:r>
    </w:p>
    <w:p w:rsidR="00D10BB2" w:rsidRDefault="00CC7522" w:rsidP="002F1AAF">
      <w:pPr>
        <w:pStyle w:val="a3"/>
        <w:numPr>
          <w:ilvl w:val="0"/>
          <w:numId w:val="2"/>
        </w:numPr>
        <w:autoSpaceDE w:val="0"/>
        <w:autoSpaceDN w:val="0"/>
        <w:adjustRightInd w:val="0"/>
        <w:snapToGrid w:val="0"/>
        <w:spacing w:beforeLines="50" w:line="400" w:lineRule="exact"/>
        <w:ind w:firstLineChars="0"/>
        <w:rPr>
          <w:rFonts w:ascii="Times New Roman" w:hAnsi="Times New Roman"/>
          <w:sz w:val="24"/>
          <w:szCs w:val="21"/>
        </w:rPr>
        <w:pPrChange w:id="157" w:author="fyp" w:date="2017-09-12T22:09:00Z">
          <w:pPr>
            <w:pStyle w:val="a3"/>
            <w:numPr>
              <w:numId w:val="2"/>
            </w:numPr>
            <w:autoSpaceDE w:val="0"/>
            <w:autoSpaceDN w:val="0"/>
            <w:adjustRightInd w:val="0"/>
            <w:snapToGrid w:val="0"/>
            <w:spacing w:beforeLines="50" w:line="400" w:lineRule="exact"/>
            <w:ind w:left="420" w:firstLineChars="0" w:hanging="420"/>
          </w:pPr>
        </w:pPrChange>
      </w:pPr>
      <w:proofErr w:type="gramStart"/>
      <w:r w:rsidRPr="00CC7522">
        <w:rPr>
          <w:rFonts w:ascii="Times New Roman" w:hAnsi="Times New Roman" w:hint="eastAsia"/>
          <w:sz w:val="24"/>
          <w:szCs w:val="21"/>
        </w:rPr>
        <w:t>张栋</w:t>
      </w:r>
      <w:proofErr w:type="gramEnd"/>
      <w:r w:rsidRPr="00CC7522">
        <w:rPr>
          <w:rFonts w:ascii="Times New Roman" w:hAnsi="Times New Roman" w:hint="eastAsia"/>
          <w:sz w:val="24"/>
          <w:szCs w:val="21"/>
        </w:rPr>
        <w:t xml:space="preserve">, </w:t>
      </w:r>
      <w:proofErr w:type="gramStart"/>
      <w:r w:rsidRPr="00CC7522">
        <w:rPr>
          <w:rFonts w:ascii="Times New Roman" w:hAnsi="Times New Roman" w:hint="eastAsia"/>
          <w:sz w:val="24"/>
          <w:szCs w:val="21"/>
        </w:rPr>
        <w:t>李顺月</w:t>
      </w:r>
      <w:proofErr w:type="gramEnd"/>
      <w:r w:rsidRPr="00CC7522">
        <w:rPr>
          <w:rFonts w:ascii="Times New Roman" w:hAnsi="Times New Roman" w:hint="eastAsia"/>
          <w:sz w:val="24"/>
          <w:szCs w:val="21"/>
        </w:rPr>
        <w:t xml:space="preserve">, </w:t>
      </w:r>
      <w:proofErr w:type="gramStart"/>
      <w:r w:rsidRPr="00CC7522">
        <w:rPr>
          <w:rFonts w:ascii="Times New Roman" w:hAnsi="Times New Roman" w:hint="eastAsia"/>
          <w:sz w:val="24"/>
          <w:szCs w:val="21"/>
        </w:rPr>
        <w:t>王淑友</w:t>
      </w:r>
      <w:proofErr w:type="gramEnd"/>
      <w:r w:rsidRPr="00CC7522">
        <w:rPr>
          <w:rFonts w:ascii="Times New Roman" w:hAnsi="Times New Roman" w:hint="eastAsia"/>
          <w:sz w:val="24"/>
          <w:szCs w:val="21"/>
        </w:rPr>
        <w:t xml:space="preserve">, </w:t>
      </w:r>
      <w:r w:rsidRPr="00CC7522">
        <w:rPr>
          <w:rFonts w:ascii="Times New Roman" w:hAnsi="Times New Roman" w:hint="eastAsia"/>
          <w:sz w:val="24"/>
          <w:szCs w:val="21"/>
        </w:rPr>
        <w:t>马惠敏</w:t>
      </w:r>
      <w:r w:rsidRPr="00CC7522">
        <w:rPr>
          <w:rFonts w:ascii="Times New Roman" w:hAnsi="Times New Roman" w:hint="eastAsia"/>
          <w:sz w:val="24"/>
          <w:szCs w:val="21"/>
        </w:rPr>
        <w:t xml:space="preserve">. </w:t>
      </w:r>
      <w:r w:rsidRPr="00CC7522">
        <w:rPr>
          <w:rFonts w:ascii="Times New Roman" w:hAnsi="Times New Roman" w:hint="eastAsia"/>
          <w:sz w:val="24"/>
          <w:szCs w:val="21"/>
        </w:rPr>
        <w:t>运用激光多普勒血流成像仪探讨针灸作用原理的初步研究</w:t>
      </w:r>
      <w:r w:rsidRPr="00CC7522">
        <w:rPr>
          <w:rFonts w:ascii="Times New Roman" w:hAnsi="Times New Roman" w:hint="eastAsia"/>
          <w:sz w:val="24"/>
          <w:szCs w:val="21"/>
        </w:rPr>
        <w:t xml:space="preserve">[J]. </w:t>
      </w:r>
      <w:r w:rsidRPr="00CC7522">
        <w:rPr>
          <w:rFonts w:ascii="Times New Roman" w:hAnsi="Times New Roman" w:hint="eastAsia"/>
          <w:sz w:val="24"/>
          <w:szCs w:val="21"/>
        </w:rPr>
        <w:t>中国针灸</w:t>
      </w:r>
      <w:r w:rsidRPr="00CC7522">
        <w:rPr>
          <w:rFonts w:ascii="Times New Roman" w:hAnsi="Times New Roman" w:hint="eastAsia"/>
          <w:sz w:val="24"/>
          <w:szCs w:val="21"/>
        </w:rPr>
        <w:t>, 2004, 24(7): 499-502</w:t>
      </w:r>
    </w:p>
    <w:p w:rsidR="00D10BB2" w:rsidRDefault="00CC7522" w:rsidP="002F1AAF">
      <w:pPr>
        <w:pStyle w:val="a3"/>
        <w:numPr>
          <w:ilvl w:val="0"/>
          <w:numId w:val="2"/>
        </w:numPr>
        <w:autoSpaceDE w:val="0"/>
        <w:autoSpaceDN w:val="0"/>
        <w:adjustRightInd w:val="0"/>
        <w:snapToGrid w:val="0"/>
        <w:spacing w:beforeLines="50" w:line="400" w:lineRule="exact"/>
        <w:ind w:firstLineChars="0"/>
        <w:rPr>
          <w:rFonts w:ascii="Times New Roman" w:hAnsi="Times New Roman"/>
          <w:sz w:val="24"/>
          <w:szCs w:val="21"/>
        </w:rPr>
        <w:pPrChange w:id="158" w:author="fyp" w:date="2017-09-12T22:09:00Z">
          <w:pPr>
            <w:pStyle w:val="a3"/>
            <w:numPr>
              <w:numId w:val="2"/>
            </w:numPr>
            <w:autoSpaceDE w:val="0"/>
            <w:autoSpaceDN w:val="0"/>
            <w:adjustRightInd w:val="0"/>
            <w:snapToGrid w:val="0"/>
            <w:spacing w:beforeLines="50" w:line="400" w:lineRule="exact"/>
            <w:ind w:left="420" w:firstLineChars="0" w:hanging="420"/>
          </w:pPr>
        </w:pPrChange>
      </w:pPr>
      <w:r w:rsidRPr="00CC7522">
        <w:rPr>
          <w:rFonts w:ascii="Times New Roman" w:hAnsi="Times New Roman"/>
          <w:sz w:val="24"/>
          <w:szCs w:val="21"/>
        </w:rPr>
        <w:t>ADIL K, ANNE H H, PIERRE A. Microvascular blood flow with laser speckle contrast imaging: A</w:t>
      </w:r>
      <w:r w:rsidR="00A0140E">
        <w:rPr>
          <w:rFonts w:ascii="Times New Roman" w:hAnsi="Times New Roman"/>
          <w:sz w:val="24"/>
          <w:szCs w:val="21"/>
        </w:rPr>
        <w:t>nalysis of static scatter</w:t>
      </w:r>
      <w:r w:rsidRPr="00CC7522">
        <w:rPr>
          <w:rFonts w:ascii="Times New Roman" w:hAnsi="Times New Roman"/>
          <w:sz w:val="24"/>
          <w:szCs w:val="21"/>
        </w:rPr>
        <w:t xml:space="preserve">s effect through modelling and </w:t>
      </w:r>
      <w:proofErr w:type="gramStart"/>
      <w:r w:rsidRPr="00CC7522">
        <w:rPr>
          <w:rFonts w:ascii="Times New Roman" w:hAnsi="Times New Roman"/>
          <w:sz w:val="24"/>
          <w:szCs w:val="21"/>
        </w:rPr>
        <w:t>simulation[</w:t>
      </w:r>
      <w:proofErr w:type="gramEnd"/>
      <w:r w:rsidRPr="00CC7522">
        <w:rPr>
          <w:rFonts w:ascii="Times New Roman" w:hAnsi="Times New Roman"/>
          <w:sz w:val="24"/>
          <w:szCs w:val="21"/>
        </w:rPr>
        <w:t>J]. European Modelling Symposium, 2014, 53(1): 82-86</w:t>
      </w:r>
    </w:p>
    <w:p w:rsidR="00D10BB2" w:rsidRDefault="00CC7522" w:rsidP="002F1AAF">
      <w:pPr>
        <w:pStyle w:val="a3"/>
        <w:numPr>
          <w:ilvl w:val="0"/>
          <w:numId w:val="2"/>
        </w:numPr>
        <w:autoSpaceDE w:val="0"/>
        <w:autoSpaceDN w:val="0"/>
        <w:adjustRightInd w:val="0"/>
        <w:snapToGrid w:val="0"/>
        <w:spacing w:beforeLines="50" w:line="400" w:lineRule="exact"/>
        <w:ind w:firstLineChars="0"/>
        <w:rPr>
          <w:rFonts w:ascii="Times New Roman" w:hAnsi="Times New Roman"/>
          <w:sz w:val="24"/>
          <w:szCs w:val="21"/>
        </w:rPr>
        <w:pPrChange w:id="159" w:author="fyp" w:date="2017-09-12T22:09:00Z">
          <w:pPr>
            <w:pStyle w:val="a3"/>
            <w:numPr>
              <w:numId w:val="2"/>
            </w:numPr>
            <w:autoSpaceDE w:val="0"/>
            <w:autoSpaceDN w:val="0"/>
            <w:adjustRightInd w:val="0"/>
            <w:snapToGrid w:val="0"/>
            <w:spacing w:beforeLines="50" w:line="400" w:lineRule="exact"/>
            <w:ind w:left="420" w:firstLineChars="0" w:hanging="420"/>
          </w:pPr>
        </w:pPrChange>
      </w:pPr>
      <w:r w:rsidRPr="00CC7522">
        <w:rPr>
          <w:rFonts w:ascii="Times New Roman" w:hAnsi="Times New Roman" w:hint="eastAsia"/>
          <w:sz w:val="24"/>
          <w:szCs w:val="21"/>
        </w:rPr>
        <w:t>张红艳</w:t>
      </w:r>
      <w:r w:rsidRPr="00CC7522">
        <w:rPr>
          <w:rFonts w:ascii="Times New Roman" w:hAnsi="Times New Roman" w:hint="eastAsia"/>
          <w:sz w:val="24"/>
          <w:szCs w:val="21"/>
        </w:rPr>
        <w:t xml:space="preserve">. </w:t>
      </w:r>
      <w:r w:rsidRPr="00CC7522">
        <w:rPr>
          <w:rFonts w:ascii="Times New Roman" w:hAnsi="Times New Roman" w:hint="eastAsia"/>
          <w:sz w:val="24"/>
          <w:szCs w:val="21"/>
        </w:rPr>
        <w:t>面向临床应用的激光散斑血流成像系统研究</w:t>
      </w:r>
      <w:r w:rsidRPr="00CC7522">
        <w:rPr>
          <w:rFonts w:ascii="Times New Roman" w:hAnsi="Times New Roman" w:hint="eastAsia"/>
          <w:sz w:val="24"/>
          <w:szCs w:val="21"/>
        </w:rPr>
        <w:t xml:space="preserve">[D]. </w:t>
      </w:r>
      <w:r w:rsidRPr="00CC7522">
        <w:rPr>
          <w:rFonts w:ascii="Times New Roman" w:hAnsi="Times New Roman" w:hint="eastAsia"/>
          <w:sz w:val="24"/>
          <w:szCs w:val="21"/>
        </w:rPr>
        <w:t>华中科技大学博士论文</w:t>
      </w:r>
      <w:r w:rsidRPr="00CC7522">
        <w:rPr>
          <w:rFonts w:ascii="Times New Roman" w:hAnsi="Times New Roman" w:hint="eastAsia"/>
          <w:sz w:val="24"/>
          <w:szCs w:val="21"/>
        </w:rPr>
        <w:t>, 2012: 20-28</w:t>
      </w:r>
    </w:p>
    <w:p w:rsidR="00D10BB2" w:rsidRDefault="00CC7522" w:rsidP="002F1AAF">
      <w:pPr>
        <w:pStyle w:val="a3"/>
        <w:numPr>
          <w:ilvl w:val="0"/>
          <w:numId w:val="2"/>
        </w:numPr>
        <w:autoSpaceDE w:val="0"/>
        <w:autoSpaceDN w:val="0"/>
        <w:adjustRightInd w:val="0"/>
        <w:snapToGrid w:val="0"/>
        <w:spacing w:beforeLines="50" w:line="400" w:lineRule="exact"/>
        <w:ind w:firstLineChars="0"/>
        <w:rPr>
          <w:rFonts w:ascii="Times New Roman" w:hAnsi="Times New Roman"/>
          <w:sz w:val="24"/>
          <w:szCs w:val="21"/>
        </w:rPr>
        <w:pPrChange w:id="160" w:author="fyp" w:date="2017-09-12T22:09:00Z">
          <w:pPr>
            <w:pStyle w:val="a3"/>
            <w:numPr>
              <w:numId w:val="2"/>
            </w:numPr>
            <w:autoSpaceDE w:val="0"/>
            <w:autoSpaceDN w:val="0"/>
            <w:adjustRightInd w:val="0"/>
            <w:snapToGrid w:val="0"/>
            <w:spacing w:beforeLines="50" w:line="400" w:lineRule="exact"/>
            <w:ind w:left="420" w:firstLineChars="0" w:hanging="420"/>
          </w:pPr>
        </w:pPrChange>
      </w:pPr>
      <w:r w:rsidRPr="00CC7522">
        <w:rPr>
          <w:rFonts w:ascii="Times New Roman" w:hAnsi="Times New Roman" w:hint="eastAsia"/>
          <w:sz w:val="24"/>
          <w:szCs w:val="21"/>
        </w:rPr>
        <w:t>宋磊磊</w:t>
      </w:r>
      <w:r w:rsidRPr="00CC7522">
        <w:rPr>
          <w:rFonts w:ascii="Times New Roman" w:hAnsi="Times New Roman" w:hint="eastAsia"/>
          <w:sz w:val="24"/>
          <w:szCs w:val="21"/>
        </w:rPr>
        <w:t xml:space="preserve">, </w:t>
      </w:r>
      <w:r w:rsidRPr="00CC7522">
        <w:rPr>
          <w:rFonts w:ascii="Times New Roman" w:hAnsi="Times New Roman" w:hint="eastAsia"/>
          <w:sz w:val="24"/>
          <w:szCs w:val="21"/>
        </w:rPr>
        <w:t>孔平</w:t>
      </w:r>
      <w:r w:rsidRPr="00CC7522">
        <w:rPr>
          <w:rFonts w:ascii="Times New Roman" w:hAnsi="Times New Roman" w:hint="eastAsia"/>
          <w:sz w:val="24"/>
          <w:szCs w:val="21"/>
        </w:rPr>
        <w:t xml:space="preserve">, </w:t>
      </w:r>
      <w:r w:rsidRPr="00CC7522">
        <w:rPr>
          <w:rFonts w:ascii="Times New Roman" w:hAnsi="Times New Roman" w:hint="eastAsia"/>
          <w:sz w:val="24"/>
          <w:szCs w:val="21"/>
        </w:rPr>
        <w:t>于小强等</w:t>
      </w:r>
      <w:r w:rsidRPr="00CC7522">
        <w:rPr>
          <w:rFonts w:ascii="Times New Roman" w:hAnsi="Times New Roman" w:hint="eastAsia"/>
          <w:sz w:val="24"/>
          <w:szCs w:val="21"/>
        </w:rPr>
        <w:t xml:space="preserve">. </w:t>
      </w:r>
      <w:r w:rsidRPr="00CC7522">
        <w:rPr>
          <w:rFonts w:ascii="Times New Roman" w:hAnsi="Times New Roman" w:hint="eastAsia"/>
          <w:sz w:val="24"/>
          <w:szCs w:val="21"/>
        </w:rPr>
        <w:t>一种用于研究激光散斑血流成像方法的测试系统</w:t>
      </w:r>
      <w:r w:rsidRPr="00CC7522">
        <w:rPr>
          <w:rFonts w:ascii="Times New Roman" w:hAnsi="Times New Roman" w:hint="eastAsia"/>
          <w:sz w:val="24"/>
          <w:szCs w:val="21"/>
        </w:rPr>
        <w:t xml:space="preserve">[J]. </w:t>
      </w:r>
      <w:r w:rsidRPr="00CC7522">
        <w:rPr>
          <w:rFonts w:ascii="Times New Roman" w:hAnsi="Times New Roman" w:hint="eastAsia"/>
          <w:sz w:val="24"/>
          <w:szCs w:val="21"/>
        </w:rPr>
        <w:t>光学仪器</w:t>
      </w:r>
      <w:r w:rsidRPr="00CC7522">
        <w:rPr>
          <w:rFonts w:ascii="Times New Roman" w:hAnsi="Times New Roman" w:hint="eastAsia"/>
          <w:sz w:val="24"/>
          <w:szCs w:val="21"/>
        </w:rPr>
        <w:t>, 2015, 4(2): 107-110</w:t>
      </w:r>
    </w:p>
    <w:p w:rsidR="00D10BB2" w:rsidRDefault="00CC7522" w:rsidP="002F1AAF">
      <w:pPr>
        <w:pStyle w:val="a3"/>
        <w:numPr>
          <w:ilvl w:val="0"/>
          <w:numId w:val="2"/>
        </w:numPr>
        <w:autoSpaceDE w:val="0"/>
        <w:autoSpaceDN w:val="0"/>
        <w:adjustRightInd w:val="0"/>
        <w:snapToGrid w:val="0"/>
        <w:spacing w:beforeLines="50" w:line="400" w:lineRule="exact"/>
        <w:ind w:firstLineChars="0"/>
        <w:rPr>
          <w:rFonts w:ascii="Times New Roman" w:hAnsi="Times New Roman"/>
          <w:sz w:val="24"/>
          <w:szCs w:val="21"/>
        </w:rPr>
        <w:pPrChange w:id="161" w:author="fyp" w:date="2017-09-12T22:09:00Z">
          <w:pPr>
            <w:pStyle w:val="a3"/>
            <w:numPr>
              <w:numId w:val="2"/>
            </w:numPr>
            <w:autoSpaceDE w:val="0"/>
            <w:autoSpaceDN w:val="0"/>
            <w:adjustRightInd w:val="0"/>
            <w:snapToGrid w:val="0"/>
            <w:spacing w:beforeLines="50" w:line="400" w:lineRule="exact"/>
            <w:ind w:left="420" w:firstLineChars="0" w:hanging="420"/>
          </w:pPr>
        </w:pPrChange>
      </w:pPr>
      <w:r w:rsidRPr="00CC7522">
        <w:rPr>
          <w:rFonts w:ascii="Times New Roman" w:hAnsi="Times New Roman"/>
          <w:sz w:val="24"/>
          <w:szCs w:val="21"/>
        </w:rPr>
        <w:t xml:space="preserve">ANNE H H, PIERRE A, GUILLAUME M. Analysis of laser speckle contrast images variability using a novel empirical mode decomposition: comparison of results with laser doppler flowmetry signals </w:t>
      </w:r>
      <w:proofErr w:type="gramStart"/>
      <w:r w:rsidRPr="00CC7522">
        <w:rPr>
          <w:rFonts w:ascii="Times New Roman" w:hAnsi="Times New Roman"/>
          <w:sz w:val="24"/>
          <w:szCs w:val="21"/>
        </w:rPr>
        <w:t>variability[</w:t>
      </w:r>
      <w:proofErr w:type="gramEnd"/>
      <w:r w:rsidRPr="00CC7522">
        <w:rPr>
          <w:rFonts w:ascii="Times New Roman" w:hAnsi="Times New Roman"/>
          <w:sz w:val="24"/>
          <w:szCs w:val="21"/>
        </w:rPr>
        <w:t xml:space="preserve">J]. IEEE Transactions on </w:t>
      </w:r>
      <w:r w:rsidRPr="00CC7522">
        <w:rPr>
          <w:rFonts w:ascii="Times New Roman" w:hAnsi="Times New Roman"/>
          <w:sz w:val="24"/>
          <w:szCs w:val="21"/>
        </w:rPr>
        <w:lastRenderedPageBreak/>
        <w:t>Medical Imaging. 2015, 34(2): 618-627.</w:t>
      </w:r>
    </w:p>
    <w:p w:rsidR="00D10BB2" w:rsidRDefault="00CC7522" w:rsidP="002F1AAF">
      <w:pPr>
        <w:pStyle w:val="a3"/>
        <w:numPr>
          <w:ilvl w:val="0"/>
          <w:numId w:val="2"/>
        </w:numPr>
        <w:autoSpaceDE w:val="0"/>
        <w:autoSpaceDN w:val="0"/>
        <w:adjustRightInd w:val="0"/>
        <w:snapToGrid w:val="0"/>
        <w:spacing w:beforeLines="50" w:line="400" w:lineRule="exact"/>
        <w:ind w:firstLineChars="0"/>
        <w:rPr>
          <w:rFonts w:ascii="Times New Roman" w:hAnsi="Times New Roman"/>
          <w:sz w:val="24"/>
          <w:szCs w:val="21"/>
        </w:rPr>
        <w:pPrChange w:id="162" w:author="fyp" w:date="2017-09-12T22:09:00Z">
          <w:pPr>
            <w:pStyle w:val="a3"/>
            <w:numPr>
              <w:numId w:val="2"/>
            </w:numPr>
            <w:autoSpaceDE w:val="0"/>
            <w:autoSpaceDN w:val="0"/>
            <w:adjustRightInd w:val="0"/>
            <w:snapToGrid w:val="0"/>
            <w:spacing w:beforeLines="50" w:line="400" w:lineRule="exact"/>
            <w:ind w:left="420" w:firstLineChars="0" w:hanging="420"/>
          </w:pPr>
        </w:pPrChange>
      </w:pPr>
      <w:r w:rsidRPr="00CC7522">
        <w:rPr>
          <w:rFonts w:ascii="Times New Roman" w:hAnsi="Times New Roman"/>
          <w:sz w:val="24"/>
          <w:szCs w:val="21"/>
        </w:rPr>
        <w:t>NAUKI K, YUKIHIRO S, HIDETOSHI T, et al</w:t>
      </w:r>
      <w:proofErr w:type="gramStart"/>
      <w:r w:rsidRPr="00CC7522">
        <w:rPr>
          <w:rFonts w:ascii="Times New Roman" w:hAnsi="Times New Roman"/>
          <w:sz w:val="24"/>
          <w:szCs w:val="21"/>
        </w:rPr>
        <w:t>..</w:t>
      </w:r>
      <w:proofErr w:type="gramEnd"/>
      <w:r w:rsidRPr="00CC7522">
        <w:rPr>
          <w:rFonts w:ascii="Times New Roman" w:hAnsi="Times New Roman"/>
          <w:sz w:val="24"/>
          <w:szCs w:val="21"/>
        </w:rPr>
        <w:t xml:space="preserve"> Large vessel area of the optic nerve head, measured with laser speckle flowgraphy, is significantly reduced in eyes with preperimetric </w:t>
      </w:r>
      <w:proofErr w:type="gramStart"/>
      <w:r w:rsidRPr="00CC7522">
        <w:rPr>
          <w:rFonts w:ascii="Times New Roman" w:hAnsi="Times New Roman"/>
          <w:sz w:val="24"/>
          <w:szCs w:val="21"/>
        </w:rPr>
        <w:t>glaucoma[</w:t>
      </w:r>
      <w:proofErr w:type="gramEnd"/>
      <w:r w:rsidRPr="00CC7522">
        <w:rPr>
          <w:rFonts w:ascii="Times New Roman" w:hAnsi="Times New Roman"/>
          <w:sz w:val="24"/>
          <w:szCs w:val="21"/>
        </w:rPr>
        <w:t>J]. Clin Exp Ophthalmol, 2015, 43(9): 841-843</w:t>
      </w:r>
    </w:p>
    <w:p w:rsidR="00D10BB2" w:rsidRDefault="00CC7522" w:rsidP="002F1AAF">
      <w:pPr>
        <w:pStyle w:val="a3"/>
        <w:numPr>
          <w:ilvl w:val="0"/>
          <w:numId w:val="2"/>
        </w:numPr>
        <w:autoSpaceDE w:val="0"/>
        <w:autoSpaceDN w:val="0"/>
        <w:adjustRightInd w:val="0"/>
        <w:snapToGrid w:val="0"/>
        <w:spacing w:beforeLines="50" w:line="400" w:lineRule="exact"/>
        <w:ind w:firstLineChars="0"/>
        <w:rPr>
          <w:rFonts w:ascii="Times New Roman" w:hAnsi="Times New Roman"/>
          <w:sz w:val="24"/>
          <w:szCs w:val="21"/>
        </w:rPr>
        <w:pPrChange w:id="163" w:author="fyp" w:date="2017-09-12T22:09:00Z">
          <w:pPr>
            <w:pStyle w:val="a3"/>
            <w:numPr>
              <w:numId w:val="2"/>
            </w:numPr>
            <w:autoSpaceDE w:val="0"/>
            <w:autoSpaceDN w:val="0"/>
            <w:adjustRightInd w:val="0"/>
            <w:snapToGrid w:val="0"/>
            <w:spacing w:beforeLines="50" w:line="400" w:lineRule="exact"/>
            <w:ind w:left="420" w:firstLineChars="0" w:hanging="420"/>
          </w:pPr>
        </w:pPrChange>
      </w:pPr>
      <w:r w:rsidRPr="00CC7522">
        <w:rPr>
          <w:rFonts w:ascii="Times New Roman" w:hAnsi="Times New Roman"/>
          <w:sz w:val="24"/>
          <w:szCs w:val="21"/>
        </w:rPr>
        <w:t>HECHT N, MULLER M M, SHADOW N, et al</w:t>
      </w:r>
      <w:proofErr w:type="gramStart"/>
      <w:r w:rsidRPr="00CC7522">
        <w:rPr>
          <w:rFonts w:ascii="Times New Roman" w:hAnsi="Times New Roman"/>
          <w:sz w:val="24"/>
          <w:szCs w:val="21"/>
        </w:rPr>
        <w:t>..</w:t>
      </w:r>
      <w:proofErr w:type="gramEnd"/>
      <w:r w:rsidRPr="00CC7522">
        <w:rPr>
          <w:rFonts w:ascii="Times New Roman" w:hAnsi="Times New Roman"/>
          <w:sz w:val="24"/>
          <w:szCs w:val="21"/>
        </w:rPr>
        <w:t xml:space="preserve"> Infarct prediction by intraoperative laser speckle imaging in patients with malignant hemispheric </w:t>
      </w:r>
      <w:proofErr w:type="gramStart"/>
      <w:r w:rsidRPr="00CC7522">
        <w:rPr>
          <w:rFonts w:ascii="Times New Roman" w:hAnsi="Times New Roman"/>
          <w:sz w:val="24"/>
          <w:szCs w:val="21"/>
        </w:rPr>
        <w:t>stroke[</w:t>
      </w:r>
      <w:proofErr w:type="gramEnd"/>
      <w:r w:rsidRPr="00CC7522">
        <w:rPr>
          <w:rFonts w:ascii="Times New Roman" w:hAnsi="Times New Roman"/>
          <w:sz w:val="24"/>
          <w:szCs w:val="21"/>
        </w:rPr>
        <w:t>J]. Journal of Cerebral Blood Flow, 2016, 36(1): 1022-1032.</w:t>
      </w:r>
    </w:p>
    <w:p w:rsidR="00D10BB2" w:rsidRDefault="00CC7522" w:rsidP="002F1AAF">
      <w:pPr>
        <w:pStyle w:val="a3"/>
        <w:numPr>
          <w:ilvl w:val="0"/>
          <w:numId w:val="2"/>
        </w:numPr>
        <w:autoSpaceDE w:val="0"/>
        <w:autoSpaceDN w:val="0"/>
        <w:adjustRightInd w:val="0"/>
        <w:snapToGrid w:val="0"/>
        <w:spacing w:beforeLines="50" w:line="400" w:lineRule="exact"/>
        <w:ind w:firstLineChars="0"/>
        <w:rPr>
          <w:rFonts w:ascii="Times New Roman" w:hAnsi="Times New Roman"/>
          <w:sz w:val="24"/>
          <w:szCs w:val="21"/>
        </w:rPr>
        <w:pPrChange w:id="164" w:author="fyp" w:date="2017-09-12T22:09:00Z">
          <w:pPr>
            <w:pStyle w:val="a3"/>
            <w:numPr>
              <w:numId w:val="2"/>
            </w:numPr>
            <w:autoSpaceDE w:val="0"/>
            <w:autoSpaceDN w:val="0"/>
            <w:adjustRightInd w:val="0"/>
            <w:snapToGrid w:val="0"/>
            <w:spacing w:beforeLines="50" w:line="400" w:lineRule="exact"/>
            <w:ind w:left="420" w:firstLineChars="0" w:hanging="420"/>
          </w:pPr>
        </w:pPrChange>
      </w:pPr>
      <w:r w:rsidRPr="00CC7522">
        <w:rPr>
          <w:rFonts w:ascii="Times New Roman" w:hAnsi="Times New Roman"/>
          <w:sz w:val="24"/>
          <w:szCs w:val="21"/>
        </w:rPr>
        <w:t>RAHUL K, ARORA R P, MICHALE A, et al</w:t>
      </w:r>
      <w:proofErr w:type="gramStart"/>
      <w:r w:rsidRPr="00CC7522">
        <w:rPr>
          <w:rFonts w:ascii="Times New Roman" w:hAnsi="Times New Roman"/>
          <w:sz w:val="24"/>
          <w:szCs w:val="21"/>
        </w:rPr>
        <w:t>..</w:t>
      </w:r>
      <w:proofErr w:type="gramEnd"/>
      <w:r w:rsidRPr="00CC7522">
        <w:rPr>
          <w:rFonts w:ascii="Times New Roman" w:hAnsi="Times New Roman"/>
          <w:sz w:val="24"/>
          <w:szCs w:val="21"/>
        </w:rPr>
        <w:t xml:space="preserve"> Microvascular blood flow in scalds in children and its relation to duration of wound healing: A study using laser speckle contrast </w:t>
      </w:r>
      <w:proofErr w:type="gramStart"/>
      <w:r w:rsidRPr="00CC7522">
        <w:rPr>
          <w:rFonts w:ascii="Times New Roman" w:hAnsi="Times New Roman"/>
          <w:sz w:val="24"/>
          <w:szCs w:val="21"/>
        </w:rPr>
        <w:t>imaging[</w:t>
      </w:r>
      <w:proofErr w:type="gramEnd"/>
      <w:r w:rsidRPr="00CC7522">
        <w:rPr>
          <w:rFonts w:ascii="Times New Roman" w:hAnsi="Times New Roman"/>
          <w:sz w:val="24"/>
          <w:szCs w:val="21"/>
        </w:rPr>
        <w:t>J]. Burns Journal of the International Society for Burn Injuries, 2016, 42(3): 648-654</w:t>
      </w:r>
    </w:p>
    <w:p w:rsidR="00D10BB2" w:rsidRDefault="00CC7522" w:rsidP="002F1AAF">
      <w:pPr>
        <w:pStyle w:val="a3"/>
        <w:numPr>
          <w:ilvl w:val="0"/>
          <w:numId w:val="2"/>
        </w:numPr>
        <w:autoSpaceDE w:val="0"/>
        <w:autoSpaceDN w:val="0"/>
        <w:adjustRightInd w:val="0"/>
        <w:snapToGrid w:val="0"/>
        <w:spacing w:beforeLines="50" w:line="400" w:lineRule="exact"/>
        <w:ind w:firstLineChars="0"/>
        <w:rPr>
          <w:rFonts w:ascii="Times New Roman" w:hAnsi="Times New Roman"/>
          <w:sz w:val="24"/>
          <w:szCs w:val="21"/>
        </w:rPr>
        <w:pPrChange w:id="165" w:author="fyp" w:date="2017-09-12T22:09:00Z">
          <w:pPr>
            <w:pStyle w:val="a3"/>
            <w:numPr>
              <w:numId w:val="2"/>
            </w:numPr>
            <w:autoSpaceDE w:val="0"/>
            <w:autoSpaceDN w:val="0"/>
            <w:adjustRightInd w:val="0"/>
            <w:snapToGrid w:val="0"/>
            <w:spacing w:beforeLines="50" w:line="400" w:lineRule="exact"/>
            <w:ind w:left="420" w:firstLineChars="0" w:hanging="420"/>
          </w:pPr>
        </w:pPrChange>
      </w:pPr>
      <w:r w:rsidRPr="00CC7522">
        <w:rPr>
          <w:rFonts w:ascii="Times New Roman" w:hAnsi="Times New Roman"/>
          <w:sz w:val="24"/>
          <w:szCs w:val="21"/>
        </w:rPr>
        <w:t>TIAN Y, HUANG. T, et al</w:t>
      </w:r>
      <w:proofErr w:type="gramStart"/>
      <w:r w:rsidRPr="00CC7522">
        <w:rPr>
          <w:rFonts w:ascii="Times New Roman" w:hAnsi="Times New Roman"/>
          <w:sz w:val="24"/>
          <w:szCs w:val="21"/>
        </w:rPr>
        <w:t>..</w:t>
      </w:r>
      <w:proofErr w:type="gramEnd"/>
      <w:r w:rsidRPr="00CC7522">
        <w:rPr>
          <w:rFonts w:ascii="Times New Roman" w:hAnsi="Times New Roman"/>
          <w:sz w:val="24"/>
          <w:szCs w:val="21"/>
        </w:rPr>
        <w:t xml:space="preserve"> Comparison of acupuncturing </w:t>
      </w:r>
      <w:proofErr w:type="gramStart"/>
      <w:r w:rsidRPr="00CC7522">
        <w:rPr>
          <w:rFonts w:ascii="Times New Roman" w:hAnsi="Times New Roman"/>
          <w:sz w:val="24"/>
          <w:szCs w:val="21"/>
        </w:rPr>
        <w:t>Hegu(</w:t>
      </w:r>
      <w:proofErr w:type="gramEnd"/>
      <w:r w:rsidRPr="00CC7522">
        <w:rPr>
          <w:rFonts w:ascii="Times New Roman" w:hAnsi="Times New Roman"/>
          <w:sz w:val="24"/>
          <w:szCs w:val="21"/>
        </w:rPr>
        <w:t>L14) by metal of laser needle on facial blood perfusion using laser speckle technique[J]. Journal of Acupuncture &amp; Meridian Studies, 2011, 4(3): 187-192</w:t>
      </w:r>
    </w:p>
    <w:p w:rsidR="00D10BB2" w:rsidRDefault="00CC7522" w:rsidP="002F1AAF">
      <w:pPr>
        <w:pStyle w:val="a3"/>
        <w:numPr>
          <w:ilvl w:val="0"/>
          <w:numId w:val="2"/>
        </w:numPr>
        <w:autoSpaceDE w:val="0"/>
        <w:autoSpaceDN w:val="0"/>
        <w:adjustRightInd w:val="0"/>
        <w:snapToGrid w:val="0"/>
        <w:spacing w:beforeLines="50" w:line="400" w:lineRule="exact"/>
        <w:ind w:firstLineChars="0"/>
        <w:rPr>
          <w:rFonts w:ascii="Times New Roman" w:hAnsi="Times New Roman"/>
          <w:sz w:val="24"/>
          <w:szCs w:val="21"/>
        </w:rPr>
        <w:pPrChange w:id="166" w:author="fyp" w:date="2017-09-12T22:09:00Z">
          <w:pPr>
            <w:pStyle w:val="a3"/>
            <w:numPr>
              <w:numId w:val="2"/>
            </w:numPr>
            <w:autoSpaceDE w:val="0"/>
            <w:autoSpaceDN w:val="0"/>
            <w:adjustRightInd w:val="0"/>
            <w:snapToGrid w:val="0"/>
            <w:spacing w:beforeLines="50" w:line="400" w:lineRule="exact"/>
            <w:ind w:left="420" w:firstLineChars="0" w:hanging="420"/>
          </w:pPr>
        </w:pPrChange>
      </w:pPr>
      <w:proofErr w:type="gramStart"/>
      <w:r w:rsidRPr="00CC7522">
        <w:rPr>
          <w:rFonts w:ascii="Times New Roman" w:hAnsi="Times New Roman" w:hint="eastAsia"/>
          <w:sz w:val="24"/>
          <w:szCs w:val="21"/>
        </w:rPr>
        <w:t>杨李健</w:t>
      </w:r>
      <w:proofErr w:type="gramEnd"/>
      <w:r w:rsidRPr="00CC7522">
        <w:rPr>
          <w:rFonts w:ascii="Times New Roman" w:hAnsi="Times New Roman" w:hint="eastAsia"/>
          <w:sz w:val="24"/>
          <w:szCs w:val="21"/>
        </w:rPr>
        <w:t xml:space="preserve">, </w:t>
      </w:r>
      <w:r w:rsidRPr="00CC7522">
        <w:rPr>
          <w:rFonts w:ascii="Times New Roman" w:hAnsi="Times New Roman" w:hint="eastAsia"/>
          <w:sz w:val="24"/>
          <w:szCs w:val="21"/>
        </w:rPr>
        <w:t>张涛</w:t>
      </w:r>
      <w:r w:rsidRPr="00CC7522">
        <w:rPr>
          <w:rFonts w:ascii="Times New Roman" w:hAnsi="Times New Roman" w:hint="eastAsia"/>
          <w:sz w:val="24"/>
          <w:szCs w:val="21"/>
        </w:rPr>
        <w:t xml:space="preserve">, </w:t>
      </w:r>
      <w:r w:rsidRPr="00CC7522">
        <w:rPr>
          <w:rFonts w:ascii="Times New Roman" w:hAnsi="Times New Roman" w:hint="eastAsia"/>
          <w:sz w:val="24"/>
          <w:szCs w:val="21"/>
        </w:rPr>
        <w:t>黄涛</w:t>
      </w:r>
      <w:r w:rsidRPr="00CC7522">
        <w:rPr>
          <w:rFonts w:ascii="Times New Roman" w:hAnsi="Times New Roman" w:hint="eastAsia"/>
          <w:sz w:val="24"/>
          <w:szCs w:val="21"/>
        </w:rPr>
        <w:t xml:space="preserve">, </w:t>
      </w:r>
      <w:r w:rsidRPr="00CC7522">
        <w:rPr>
          <w:rFonts w:ascii="Times New Roman" w:hAnsi="Times New Roman" w:hint="eastAsia"/>
          <w:sz w:val="24"/>
          <w:szCs w:val="21"/>
        </w:rPr>
        <w:t>等</w:t>
      </w:r>
      <w:r w:rsidRPr="00CC7522">
        <w:rPr>
          <w:rFonts w:ascii="Times New Roman" w:hAnsi="Times New Roman" w:hint="eastAsia"/>
          <w:sz w:val="24"/>
          <w:szCs w:val="21"/>
        </w:rPr>
        <w:t xml:space="preserve">. </w:t>
      </w:r>
      <w:r w:rsidRPr="00CC7522">
        <w:rPr>
          <w:rFonts w:ascii="Times New Roman" w:hAnsi="Times New Roman" w:hint="eastAsia"/>
          <w:sz w:val="24"/>
          <w:szCs w:val="21"/>
        </w:rPr>
        <w:t>针灸对穴区皮内微血管舒缩振幅的影响</w:t>
      </w:r>
      <w:r w:rsidRPr="00CC7522">
        <w:rPr>
          <w:rFonts w:ascii="Times New Roman" w:hAnsi="Times New Roman" w:hint="eastAsia"/>
          <w:sz w:val="24"/>
          <w:szCs w:val="21"/>
        </w:rPr>
        <w:t xml:space="preserve">[J]. </w:t>
      </w:r>
      <w:r w:rsidRPr="00CC7522">
        <w:rPr>
          <w:rFonts w:ascii="Times New Roman" w:hAnsi="Times New Roman" w:hint="eastAsia"/>
          <w:sz w:val="24"/>
          <w:szCs w:val="21"/>
        </w:rPr>
        <w:t>微循环学杂志，</w:t>
      </w:r>
      <w:r w:rsidRPr="00CC7522">
        <w:rPr>
          <w:rFonts w:ascii="Times New Roman" w:hAnsi="Times New Roman" w:hint="eastAsia"/>
          <w:sz w:val="24"/>
          <w:szCs w:val="21"/>
        </w:rPr>
        <w:t>2012, 22(3): 30-31</w:t>
      </w:r>
    </w:p>
    <w:p w:rsidR="00D10BB2" w:rsidRDefault="00CC7522" w:rsidP="002F1AAF">
      <w:pPr>
        <w:pStyle w:val="a3"/>
        <w:numPr>
          <w:ilvl w:val="0"/>
          <w:numId w:val="2"/>
        </w:numPr>
        <w:autoSpaceDE w:val="0"/>
        <w:autoSpaceDN w:val="0"/>
        <w:adjustRightInd w:val="0"/>
        <w:snapToGrid w:val="0"/>
        <w:spacing w:beforeLines="50" w:line="400" w:lineRule="exact"/>
        <w:ind w:firstLineChars="0"/>
        <w:rPr>
          <w:rFonts w:ascii="Times New Roman" w:hAnsi="Times New Roman"/>
          <w:sz w:val="24"/>
          <w:szCs w:val="21"/>
        </w:rPr>
        <w:pPrChange w:id="167" w:author="fyp" w:date="2017-09-12T22:09:00Z">
          <w:pPr>
            <w:pStyle w:val="a3"/>
            <w:numPr>
              <w:numId w:val="2"/>
            </w:numPr>
            <w:autoSpaceDE w:val="0"/>
            <w:autoSpaceDN w:val="0"/>
            <w:adjustRightInd w:val="0"/>
            <w:snapToGrid w:val="0"/>
            <w:spacing w:beforeLines="50" w:line="400" w:lineRule="exact"/>
            <w:ind w:left="420" w:firstLineChars="0" w:hanging="420"/>
          </w:pPr>
        </w:pPrChange>
      </w:pPr>
      <w:proofErr w:type="gramStart"/>
      <w:r w:rsidRPr="00CC7522">
        <w:rPr>
          <w:rFonts w:ascii="Times New Roman" w:hAnsi="Times New Roman" w:hint="eastAsia"/>
          <w:sz w:val="24"/>
          <w:szCs w:val="21"/>
        </w:rPr>
        <w:t>朴盛爱</w:t>
      </w:r>
      <w:proofErr w:type="gramEnd"/>
      <w:r w:rsidRPr="00CC7522">
        <w:rPr>
          <w:rFonts w:ascii="Times New Roman" w:hAnsi="Times New Roman" w:hint="eastAsia"/>
          <w:sz w:val="24"/>
          <w:szCs w:val="21"/>
        </w:rPr>
        <w:t xml:space="preserve">, </w:t>
      </w:r>
      <w:r w:rsidRPr="00CC7522">
        <w:rPr>
          <w:rFonts w:ascii="Times New Roman" w:hAnsi="Times New Roman" w:hint="eastAsia"/>
          <w:sz w:val="24"/>
          <w:szCs w:val="21"/>
        </w:rPr>
        <w:t>孟向文</w:t>
      </w:r>
      <w:r w:rsidRPr="00CC7522">
        <w:rPr>
          <w:rFonts w:ascii="Times New Roman" w:hAnsi="Times New Roman" w:hint="eastAsia"/>
          <w:sz w:val="24"/>
          <w:szCs w:val="21"/>
        </w:rPr>
        <w:t xml:space="preserve">, </w:t>
      </w:r>
      <w:proofErr w:type="gramStart"/>
      <w:r w:rsidRPr="00CC7522">
        <w:rPr>
          <w:rFonts w:ascii="Times New Roman" w:hAnsi="Times New Roman" w:hint="eastAsia"/>
          <w:sz w:val="24"/>
          <w:szCs w:val="21"/>
        </w:rPr>
        <w:t>朱成慧</w:t>
      </w:r>
      <w:proofErr w:type="gramEnd"/>
      <w:r w:rsidRPr="00CC7522">
        <w:rPr>
          <w:rFonts w:ascii="Times New Roman" w:hAnsi="Times New Roman" w:hint="eastAsia"/>
          <w:sz w:val="24"/>
          <w:szCs w:val="21"/>
        </w:rPr>
        <w:t xml:space="preserve">, </w:t>
      </w:r>
      <w:r w:rsidRPr="00CC7522">
        <w:rPr>
          <w:rFonts w:ascii="Times New Roman" w:hAnsi="Times New Roman" w:hint="eastAsia"/>
          <w:sz w:val="24"/>
          <w:szCs w:val="21"/>
        </w:rPr>
        <w:t>等</w:t>
      </w:r>
      <w:r w:rsidRPr="00CC7522">
        <w:rPr>
          <w:rFonts w:ascii="Times New Roman" w:hAnsi="Times New Roman" w:hint="eastAsia"/>
          <w:sz w:val="24"/>
          <w:szCs w:val="21"/>
        </w:rPr>
        <w:t xml:space="preserve">. </w:t>
      </w:r>
      <w:r w:rsidRPr="00CC7522">
        <w:rPr>
          <w:rFonts w:ascii="Times New Roman" w:hAnsi="Times New Roman" w:hint="eastAsia"/>
          <w:sz w:val="24"/>
          <w:szCs w:val="21"/>
        </w:rPr>
        <w:t>刺络疗法对神经根型颈椎病患者局部血流灌注量的影响</w:t>
      </w:r>
      <w:r w:rsidRPr="00CC7522">
        <w:rPr>
          <w:rFonts w:ascii="Times New Roman" w:hAnsi="Times New Roman" w:hint="eastAsia"/>
          <w:sz w:val="24"/>
          <w:szCs w:val="21"/>
        </w:rPr>
        <w:t xml:space="preserve">[J]. </w:t>
      </w:r>
      <w:r w:rsidRPr="00CC7522">
        <w:rPr>
          <w:rFonts w:ascii="Times New Roman" w:hAnsi="Times New Roman" w:hint="eastAsia"/>
          <w:sz w:val="24"/>
          <w:szCs w:val="21"/>
        </w:rPr>
        <w:t>天津中医药</w:t>
      </w:r>
      <w:r w:rsidRPr="00CC7522">
        <w:rPr>
          <w:rFonts w:ascii="Times New Roman" w:hAnsi="Times New Roman" w:hint="eastAsia"/>
          <w:sz w:val="24"/>
          <w:szCs w:val="21"/>
        </w:rPr>
        <w:t>, 2014, 31(11): 656-659</w:t>
      </w:r>
    </w:p>
    <w:p w:rsidR="00D10BB2" w:rsidRDefault="004E55F1" w:rsidP="002F1AAF">
      <w:pPr>
        <w:pStyle w:val="a3"/>
        <w:numPr>
          <w:ilvl w:val="0"/>
          <w:numId w:val="2"/>
        </w:numPr>
        <w:autoSpaceDE w:val="0"/>
        <w:autoSpaceDN w:val="0"/>
        <w:adjustRightInd w:val="0"/>
        <w:snapToGrid w:val="0"/>
        <w:spacing w:beforeLines="50" w:line="400" w:lineRule="exact"/>
        <w:ind w:firstLineChars="0"/>
        <w:rPr>
          <w:rFonts w:ascii="Times New Roman" w:hAnsi="Times New Roman"/>
          <w:sz w:val="24"/>
          <w:szCs w:val="21"/>
        </w:rPr>
        <w:pPrChange w:id="168" w:author="fyp" w:date="2017-09-12T22:09:00Z">
          <w:pPr>
            <w:pStyle w:val="a3"/>
            <w:numPr>
              <w:numId w:val="2"/>
            </w:numPr>
            <w:autoSpaceDE w:val="0"/>
            <w:autoSpaceDN w:val="0"/>
            <w:adjustRightInd w:val="0"/>
            <w:snapToGrid w:val="0"/>
            <w:spacing w:beforeLines="50" w:line="400" w:lineRule="exact"/>
            <w:ind w:left="420" w:firstLineChars="0" w:hanging="420"/>
          </w:pPr>
        </w:pPrChange>
      </w:pPr>
      <w:r w:rsidRPr="004E55F1">
        <w:rPr>
          <w:rFonts w:ascii="TimesNewRomanPSMT" w:hAnsi="TimesNewRomanPSMT"/>
          <w:color w:val="000000"/>
          <w:sz w:val="24"/>
          <w:szCs w:val="24"/>
        </w:rPr>
        <w:t>Rigden J. D., Gordon E. I. The granularity of scattered optical maser light. Proc.</w:t>
      </w:r>
      <w:r w:rsidRPr="004E55F1">
        <w:rPr>
          <w:rFonts w:ascii="TimesNewRomanPSMT" w:hAnsi="TimesNewRomanPSMT"/>
          <w:color w:val="000000"/>
        </w:rPr>
        <w:br/>
      </w:r>
      <w:r w:rsidRPr="004E55F1">
        <w:rPr>
          <w:rFonts w:ascii="TimesNewRomanPSMT" w:hAnsi="TimesNewRomanPSMT"/>
          <w:color w:val="000000"/>
          <w:sz w:val="24"/>
          <w:szCs w:val="24"/>
        </w:rPr>
        <w:t>IRE., 1962, 50: 2367-2368</w:t>
      </w:r>
    </w:p>
    <w:p w:rsidR="00D10BB2" w:rsidRDefault="004E55F1" w:rsidP="002F1AAF">
      <w:pPr>
        <w:pStyle w:val="a3"/>
        <w:numPr>
          <w:ilvl w:val="0"/>
          <w:numId w:val="2"/>
        </w:numPr>
        <w:autoSpaceDE w:val="0"/>
        <w:autoSpaceDN w:val="0"/>
        <w:adjustRightInd w:val="0"/>
        <w:snapToGrid w:val="0"/>
        <w:spacing w:beforeLines="50" w:line="400" w:lineRule="exact"/>
        <w:ind w:firstLineChars="0"/>
        <w:rPr>
          <w:rFonts w:ascii="Times New Roman" w:hAnsi="Times New Roman"/>
          <w:sz w:val="24"/>
          <w:szCs w:val="21"/>
        </w:rPr>
        <w:pPrChange w:id="169" w:author="fyp" w:date="2017-09-12T22:09:00Z">
          <w:pPr>
            <w:pStyle w:val="a3"/>
            <w:numPr>
              <w:numId w:val="2"/>
            </w:numPr>
            <w:autoSpaceDE w:val="0"/>
            <w:autoSpaceDN w:val="0"/>
            <w:adjustRightInd w:val="0"/>
            <w:snapToGrid w:val="0"/>
            <w:spacing w:beforeLines="50" w:line="400" w:lineRule="exact"/>
            <w:ind w:left="420" w:firstLineChars="0" w:hanging="420"/>
          </w:pPr>
        </w:pPrChange>
      </w:pPr>
      <w:r w:rsidRPr="004E55F1">
        <w:rPr>
          <w:rFonts w:ascii="TimesNewRomanPSMT" w:hAnsi="TimesNewRomanPSMT"/>
          <w:color w:val="000000"/>
          <w:sz w:val="24"/>
          <w:szCs w:val="24"/>
        </w:rPr>
        <w:t>Kato M., Nakayama Y., Suzuki T. Speckle Reduction in Holography with a</w:t>
      </w:r>
      <w:r w:rsidRPr="004E55F1">
        <w:rPr>
          <w:rFonts w:ascii="TimesNewRomanPSMT" w:hAnsi="TimesNewRomanPSMT"/>
          <w:color w:val="000000"/>
        </w:rPr>
        <w:br/>
      </w:r>
      <w:r w:rsidRPr="004E55F1">
        <w:rPr>
          <w:rFonts w:ascii="TimesNewRomanPSMT" w:hAnsi="TimesNewRomanPSMT"/>
          <w:color w:val="000000"/>
          <w:sz w:val="24"/>
          <w:szCs w:val="24"/>
        </w:rPr>
        <w:t>Spatially Incoherent Source. Appl. Opt., 1975, 14(5): 1093-1099.</w:t>
      </w:r>
    </w:p>
    <w:p w:rsidR="00D10BB2" w:rsidRDefault="004E55F1" w:rsidP="002F1AAF">
      <w:pPr>
        <w:pStyle w:val="a3"/>
        <w:numPr>
          <w:ilvl w:val="0"/>
          <w:numId w:val="2"/>
        </w:numPr>
        <w:autoSpaceDE w:val="0"/>
        <w:autoSpaceDN w:val="0"/>
        <w:adjustRightInd w:val="0"/>
        <w:snapToGrid w:val="0"/>
        <w:spacing w:beforeLines="50" w:line="400" w:lineRule="exact"/>
        <w:ind w:firstLineChars="0"/>
        <w:rPr>
          <w:rFonts w:ascii="Times New Roman" w:hAnsi="Times New Roman"/>
          <w:sz w:val="24"/>
          <w:szCs w:val="21"/>
        </w:rPr>
        <w:pPrChange w:id="170" w:author="fyp" w:date="2017-09-12T22:09:00Z">
          <w:pPr>
            <w:pStyle w:val="a3"/>
            <w:numPr>
              <w:numId w:val="2"/>
            </w:numPr>
            <w:autoSpaceDE w:val="0"/>
            <w:autoSpaceDN w:val="0"/>
            <w:adjustRightInd w:val="0"/>
            <w:snapToGrid w:val="0"/>
            <w:spacing w:beforeLines="50" w:line="400" w:lineRule="exact"/>
            <w:ind w:left="420" w:firstLineChars="0" w:hanging="420"/>
          </w:pPr>
        </w:pPrChange>
      </w:pPr>
      <w:r w:rsidRPr="004E55F1">
        <w:rPr>
          <w:rFonts w:ascii="TimesNewRomanPSMT" w:hAnsi="TimesNewRomanPSMT"/>
          <w:color w:val="000000"/>
          <w:sz w:val="24"/>
          <w:szCs w:val="24"/>
        </w:rPr>
        <w:t>Adler D. C., Ko T. H., Fujimoto J. G. Speckle reduction in optical coherence</w:t>
      </w:r>
      <w:r w:rsidRPr="004E55F1">
        <w:rPr>
          <w:rFonts w:ascii="TimesNewRomanPSMT" w:hAnsi="TimesNewRomanPSMT"/>
          <w:color w:val="000000"/>
        </w:rPr>
        <w:br/>
      </w:r>
      <w:r w:rsidRPr="004E55F1">
        <w:rPr>
          <w:rFonts w:ascii="TimesNewRomanPSMT" w:hAnsi="TimesNewRomanPSMT"/>
          <w:color w:val="000000"/>
          <w:sz w:val="24"/>
          <w:szCs w:val="24"/>
        </w:rPr>
        <w:t>tomography images by use ofa spatially adaptive wavelet filter. Opt. Lett., 2004</w:t>
      </w:r>
      <w:proofErr w:type="gramStart"/>
      <w:r w:rsidRPr="004E55F1">
        <w:rPr>
          <w:rFonts w:ascii="TimesNewRomanPSMT" w:hAnsi="TimesNewRomanPSMT"/>
          <w:color w:val="000000"/>
          <w:sz w:val="24"/>
          <w:szCs w:val="24"/>
        </w:rPr>
        <w:t>,</w:t>
      </w:r>
      <w:proofErr w:type="gramEnd"/>
      <w:r w:rsidRPr="004E55F1">
        <w:rPr>
          <w:rFonts w:ascii="TimesNewRomanPSMT" w:hAnsi="TimesNewRomanPSMT"/>
          <w:color w:val="000000"/>
        </w:rPr>
        <w:br/>
      </w:r>
      <w:r w:rsidRPr="004E55F1">
        <w:rPr>
          <w:rFonts w:ascii="TimesNewRomanPSMT" w:hAnsi="TimesNewRomanPSMT"/>
          <w:color w:val="000000"/>
          <w:sz w:val="24"/>
          <w:szCs w:val="24"/>
        </w:rPr>
        <w:t>29(24): 2878-2880.</w:t>
      </w:r>
    </w:p>
    <w:p w:rsidR="00D10BB2" w:rsidRDefault="004E55F1" w:rsidP="002F1AAF">
      <w:pPr>
        <w:pStyle w:val="a3"/>
        <w:numPr>
          <w:ilvl w:val="0"/>
          <w:numId w:val="2"/>
        </w:numPr>
        <w:autoSpaceDE w:val="0"/>
        <w:autoSpaceDN w:val="0"/>
        <w:adjustRightInd w:val="0"/>
        <w:snapToGrid w:val="0"/>
        <w:spacing w:beforeLines="50" w:line="400" w:lineRule="exact"/>
        <w:ind w:firstLineChars="0"/>
        <w:rPr>
          <w:rFonts w:ascii="Times New Roman" w:hAnsi="Times New Roman"/>
          <w:sz w:val="24"/>
          <w:szCs w:val="21"/>
        </w:rPr>
        <w:pPrChange w:id="171" w:author="fyp" w:date="2017-09-12T22:09:00Z">
          <w:pPr>
            <w:pStyle w:val="a3"/>
            <w:numPr>
              <w:numId w:val="2"/>
            </w:numPr>
            <w:autoSpaceDE w:val="0"/>
            <w:autoSpaceDN w:val="0"/>
            <w:adjustRightInd w:val="0"/>
            <w:snapToGrid w:val="0"/>
            <w:spacing w:beforeLines="50" w:line="400" w:lineRule="exact"/>
            <w:ind w:left="420" w:firstLineChars="0" w:hanging="420"/>
          </w:pPr>
        </w:pPrChange>
      </w:pPr>
      <w:r w:rsidRPr="004E55F1">
        <w:rPr>
          <w:rFonts w:ascii="TimesNewRomanPSMT" w:hAnsi="TimesNewRomanPSMT"/>
          <w:color w:val="000000"/>
          <w:sz w:val="24"/>
          <w:szCs w:val="24"/>
        </w:rPr>
        <w:t>Kennedy B. F., Hillman T. R., Curatolo A., et al. Speckle reduction in optical</w:t>
      </w:r>
      <w:r w:rsidRPr="004E55F1">
        <w:rPr>
          <w:rFonts w:ascii="TimesNewRomanPSMT" w:hAnsi="TimesNewRomanPSMT"/>
          <w:color w:val="000000"/>
        </w:rPr>
        <w:br/>
      </w:r>
      <w:r w:rsidRPr="004E55F1">
        <w:rPr>
          <w:rFonts w:ascii="TimesNewRomanPSMT" w:hAnsi="TimesNewRomanPSMT"/>
          <w:color w:val="000000"/>
          <w:sz w:val="24"/>
          <w:szCs w:val="24"/>
        </w:rPr>
        <w:t>coherence tomography by strain compounding. Opt. Lett., 2010, 35(14):</w:t>
      </w:r>
      <w:r w:rsidRPr="004E55F1">
        <w:rPr>
          <w:rFonts w:ascii="TimesNewRomanPSMT" w:hAnsi="TimesNewRomanPSMT"/>
          <w:color w:val="000000"/>
        </w:rPr>
        <w:br/>
      </w:r>
      <w:r w:rsidRPr="004E55F1">
        <w:rPr>
          <w:rFonts w:ascii="TimesNewRomanPSMT" w:hAnsi="TimesNewRomanPSMT"/>
          <w:color w:val="000000"/>
          <w:sz w:val="24"/>
          <w:szCs w:val="24"/>
        </w:rPr>
        <w:t>2445-2447.</w:t>
      </w:r>
    </w:p>
    <w:p w:rsidR="00D10BB2" w:rsidRDefault="004E55F1" w:rsidP="002F1AAF">
      <w:pPr>
        <w:pStyle w:val="a3"/>
        <w:numPr>
          <w:ilvl w:val="0"/>
          <w:numId w:val="2"/>
        </w:numPr>
        <w:autoSpaceDE w:val="0"/>
        <w:autoSpaceDN w:val="0"/>
        <w:adjustRightInd w:val="0"/>
        <w:snapToGrid w:val="0"/>
        <w:spacing w:beforeLines="50" w:line="400" w:lineRule="exact"/>
        <w:ind w:firstLineChars="0"/>
        <w:rPr>
          <w:rFonts w:ascii="Times New Roman" w:hAnsi="Times New Roman"/>
          <w:sz w:val="24"/>
          <w:szCs w:val="21"/>
        </w:rPr>
        <w:pPrChange w:id="172" w:author="fyp" w:date="2017-09-12T22:09:00Z">
          <w:pPr>
            <w:pStyle w:val="a3"/>
            <w:numPr>
              <w:numId w:val="2"/>
            </w:numPr>
            <w:autoSpaceDE w:val="0"/>
            <w:autoSpaceDN w:val="0"/>
            <w:adjustRightInd w:val="0"/>
            <w:snapToGrid w:val="0"/>
            <w:spacing w:beforeLines="50" w:line="400" w:lineRule="exact"/>
            <w:ind w:left="420" w:firstLineChars="0" w:hanging="420"/>
          </w:pPr>
        </w:pPrChange>
      </w:pPr>
      <w:r w:rsidRPr="004E55F1">
        <w:rPr>
          <w:rFonts w:ascii="TimesNewRomanPSMT" w:hAnsi="TimesNewRomanPSMT"/>
          <w:color w:val="000000"/>
          <w:sz w:val="24"/>
          <w:szCs w:val="24"/>
        </w:rPr>
        <w:t>Fercher A. F., Briers J. D. Flow visualization by means of single-exposure specklephotography. Opt. Commun., 1981, 37(5): 326-330.</w:t>
      </w:r>
    </w:p>
    <w:p w:rsidR="00D10BB2" w:rsidRDefault="004E55F1" w:rsidP="002F1AAF">
      <w:pPr>
        <w:pStyle w:val="a3"/>
        <w:numPr>
          <w:ilvl w:val="0"/>
          <w:numId w:val="2"/>
        </w:numPr>
        <w:autoSpaceDE w:val="0"/>
        <w:autoSpaceDN w:val="0"/>
        <w:adjustRightInd w:val="0"/>
        <w:snapToGrid w:val="0"/>
        <w:spacing w:beforeLines="50" w:line="400" w:lineRule="exact"/>
        <w:ind w:firstLineChars="0"/>
        <w:rPr>
          <w:rFonts w:ascii="Times New Roman" w:hAnsi="Times New Roman"/>
          <w:sz w:val="24"/>
          <w:szCs w:val="21"/>
        </w:rPr>
        <w:pPrChange w:id="173" w:author="fyp" w:date="2017-09-12T22:09:00Z">
          <w:pPr>
            <w:pStyle w:val="a3"/>
            <w:numPr>
              <w:numId w:val="2"/>
            </w:numPr>
            <w:autoSpaceDE w:val="0"/>
            <w:autoSpaceDN w:val="0"/>
            <w:adjustRightInd w:val="0"/>
            <w:snapToGrid w:val="0"/>
            <w:spacing w:beforeLines="50" w:line="400" w:lineRule="exact"/>
            <w:ind w:left="420" w:firstLineChars="0" w:hanging="420"/>
          </w:pPr>
        </w:pPrChange>
      </w:pPr>
      <w:r w:rsidRPr="004E55F1">
        <w:rPr>
          <w:rFonts w:ascii="TimesNewRomanPSMT" w:hAnsi="TimesNewRomanPSMT"/>
          <w:color w:val="000000"/>
          <w:sz w:val="24"/>
          <w:szCs w:val="24"/>
        </w:rPr>
        <w:lastRenderedPageBreak/>
        <w:t>He X. W., Briers J. D. Laser speckle contrast analysis (LASCA): a real-time</w:t>
      </w:r>
      <w:r w:rsidRPr="004E55F1">
        <w:rPr>
          <w:rFonts w:ascii="TimesNewRomanPSMT" w:hAnsi="TimesNewRomanPSMT"/>
          <w:color w:val="000000"/>
        </w:rPr>
        <w:br/>
      </w:r>
      <w:r w:rsidRPr="004E55F1">
        <w:rPr>
          <w:rFonts w:ascii="TimesNewRomanPSMT" w:hAnsi="TimesNewRomanPSMT"/>
          <w:color w:val="000000"/>
          <w:sz w:val="24"/>
          <w:szCs w:val="24"/>
        </w:rPr>
        <w:t>solution for monitoring capillary blood flow and velocity. Proc. SPIE, 1998, 3337:</w:t>
      </w:r>
      <w:r w:rsidRPr="004E55F1">
        <w:rPr>
          <w:rFonts w:ascii="TimesNewRomanPSMT" w:hAnsi="TimesNewRomanPSMT"/>
          <w:color w:val="000000"/>
        </w:rPr>
        <w:br/>
      </w:r>
      <w:r w:rsidRPr="004E55F1">
        <w:rPr>
          <w:rFonts w:ascii="TimesNewRomanPSMT" w:hAnsi="TimesNewRomanPSMT"/>
          <w:color w:val="000000"/>
          <w:sz w:val="24"/>
          <w:szCs w:val="24"/>
        </w:rPr>
        <w:t>98-107</w:t>
      </w:r>
    </w:p>
    <w:p w:rsidR="00D10BB2" w:rsidRDefault="004E55F1" w:rsidP="002F1AAF">
      <w:pPr>
        <w:pStyle w:val="a3"/>
        <w:numPr>
          <w:ilvl w:val="0"/>
          <w:numId w:val="2"/>
        </w:numPr>
        <w:autoSpaceDE w:val="0"/>
        <w:autoSpaceDN w:val="0"/>
        <w:adjustRightInd w:val="0"/>
        <w:snapToGrid w:val="0"/>
        <w:spacing w:beforeLines="50" w:line="400" w:lineRule="exact"/>
        <w:ind w:firstLineChars="0"/>
        <w:rPr>
          <w:rFonts w:ascii="Times New Roman" w:hAnsi="Times New Roman"/>
          <w:sz w:val="24"/>
          <w:szCs w:val="21"/>
        </w:rPr>
        <w:pPrChange w:id="174" w:author="fyp" w:date="2017-09-12T22:09:00Z">
          <w:pPr>
            <w:pStyle w:val="a3"/>
            <w:numPr>
              <w:numId w:val="2"/>
            </w:numPr>
            <w:autoSpaceDE w:val="0"/>
            <w:autoSpaceDN w:val="0"/>
            <w:adjustRightInd w:val="0"/>
            <w:snapToGrid w:val="0"/>
            <w:spacing w:beforeLines="50" w:line="400" w:lineRule="exact"/>
            <w:ind w:left="420" w:firstLineChars="0" w:hanging="420"/>
          </w:pPr>
        </w:pPrChange>
      </w:pPr>
      <w:r w:rsidRPr="004E55F1">
        <w:rPr>
          <w:rFonts w:ascii="TimesNewRomanPSMT" w:hAnsi="TimesNewRomanPSMT"/>
          <w:color w:val="000000"/>
          <w:sz w:val="24"/>
          <w:szCs w:val="24"/>
        </w:rPr>
        <w:t>Dunn A. K., Bolay H., Moskowitz M. A., et al. Dynamic Imaging of Cerebral</w:t>
      </w:r>
      <w:r w:rsidRPr="004E55F1">
        <w:rPr>
          <w:rFonts w:ascii="TimesNewRomanPSMT" w:hAnsi="TimesNewRomanPSMT"/>
          <w:color w:val="000000"/>
        </w:rPr>
        <w:br/>
      </w:r>
      <w:r w:rsidRPr="004E55F1">
        <w:rPr>
          <w:rFonts w:ascii="TimesNewRomanPSMT" w:hAnsi="TimesNewRomanPSMT"/>
          <w:color w:val="000000"/>
          <w:sz w:val="24"/>
          <w:szCs w:val="24"/>
        </w:rPr>
        <w:t xml:space="preserve">Blood Flow Using Laser Speckle. J. Cereb. Blood Flow </w:t>
      </w:r>
      <w:proofErr w:type="gramStart"/>
      <w:r w:rsidRPr="004E55F1">
        <w:rPr>
          <w:rFonts w:ascii="TimesNewRomanPSMT" w:hAnsi="TimesNewRomanPSMT"/>
          <w:color w:val="000000"/>
          <w:sz w:val="24"/>
          <w:szCs w:val="24"/>
        </w:rPr>
        <w:t>Metab.,</w:t>
      </w:r>
      <w:proofErr w:type="gramEnd"/>
      <w:r w:rsidRPr="004E55F1">
        <w:rPr>
          <w:rFonts w:ascii="TimesNewRomanPSMT" w:hAnsi="TimesNewRomanPSMT"/>
          <w:color w:val="000000"/>
          <w:sz w:val="24"/>
          <w:szCs w:val="24"/>
        </w:rPr>
        <w:t xml:space="preserve"> 2001, 21(3):</w:t>
      </w:r>
      <w:r w:rsidRPr="004E55F1">
        <w:rPr>
          <w:rFonts w:ascii="TimesNewRomanPSMT" w:hAnsi="TimesNewRomanPSMT"/>
          <w:color w:val="000000"/>
        </w:rPr>
        <w:br/>
      </w:r>
      <w:r w:rsidRPr="004E55F1">
        <w:rPr>
          <w:rFonts w:ascii="TimesNewRomanPSMT" w:hAnsi="TimesNewRomanPSMT"/>
          <w:color w:val="000000"/>
          <w:sz w:val="24"/>
          <w:szCs w:val="24"/>
        </w:rPr>
        <w:t>195-201.</w:t>
      </w:r>
    </w:p>
    <w:p w:rsidR="00D10BB2" w:rsidRDefault="004E55F1" w:rsidP="002F1AAF">
      <w:pPr>
        <w:pStyle w:val="a3"/>
        <w:numPr>
          <w:ilvl w:val="0"/>
          <w:numId w:val="2"/>
        </w:numPr>
        <w:autoSpaceDE w:val="0"/>
        <w:autoSpaceDN w:val="0"/>
        <w:adjustRightInd w:val="0"/>
        <w:snapToGrid w:val="0"/>
        <w:spacing w:beforeLines="50" w:line="400" w:lineRule="exact"/>
        <w:ind w:firstLineChars="0"/>
        <w:rPr>
          <w:rFonts w:ascii="Times New Roman" w:hAnsi="Times New Roman"/>
          <w:sz w:val="24"/>
          <w:szCs w:val="21"/>
        </w:rPr>
        <w:pPrChange w:id="175" w:author="fyp" w:date="2017-09-12T22:09:00Z">
          <w:pPr>
            <w:pStyle w:val="a3"/>
            <w:numPr>
              <w:numId w:val="2"/>
            </w:numPr>
            <w:autoSpaceDE w:val="0"/>
            <w:autoSpaceDN w:val="0"/>
            <w:adjustRightInd w:val="0"/>
            <w:snapToGrid w:val="0"/>
            <w:spacing w:beforeLines="50" w:line="400" w:lineRule="exact"/>
            <w:ind w:left="420" w:firstLineChars="0" w:hanging="420"/>
          </w:pPr>
        </w:pPrChange>
      </w:pPr>
      <w:r w:rsidRPr="004E55F1">
        <w:rPr>
          <w:rFonts w:ascii="TimesNewRomanPSMT" w:hAnsi="TimesNewRomanPSMT"/>
          <w:color w:val="000000"/>
          <w:sz w:val="24"/>
          <w:szCs w:val="24"/>
        </w:rPr>
        <w:t>Lisa C., Toal V. Roughness measurement of metallic surfaces based on the laser</w:t>
      </w:r>
      <w:r w:rsidRPr="004E55F1">
        <w:rPr>
          <w:rFonts w:ascii="TimesNewRomanPSMT" w:hAnsi="TimesNewRomanPSMT"/>
          <w:color w:val="000000"/>
        </w:rPr>
        <w:br/>
      </w:r>
      <w:r w:rsidRPr="004E55F1">
        <w:rPr>
          <w:rFonts w:ascii="TimesNewRomanPSMT" w:hAnsi="TimesNewRomanPSMT"/>
          <w:color w:val="000000"/>
          <w:sz w:val="24"/>
          <w:szCs w:val="24"/>
        </w:rPr>
        <w:t>speckle contrast method. Opt. Laser Eng., 1998, 30(5): 433-440.</w:t>
      </w:r>
    </w:p>
    <w:p w:rsidR="00D10BB2" w:rsidRDefault="004E55F1" w:rsidP="002F1AAF">
      <w:pPr>
        <w:pStyle w:val="a3"/>
        <w:numPr>
          <w:ilvl w:val="0"/>
          <w:numId w:val="2"/>
        </w:numPr>
        <w:autoSpaceDE w:val="0"/>
        <w:autoSpaceDN w:val="0"/>
        <w:adjustRightInd w:val="0"/>
        <w:snapToGrid w:val="0"/>
        <w:spacing w:beforeLines="50" w:line="400" w:lineRule="exact"/>
        <w:ind w:firstLineChars="0"/>
        <w:rPr>
          <w:rFonts w:ascii="Times New Roman" w:hAnsi="Times New Roman"/>
          <w:sz w:val="24"/>
          <w:szCs w:val="21"/>
        </w:rPr>
        <w:pPrChange w:id="176" w:author="fyp" w:date="2017-09-12T22:09:00Z">
          <w:pPr>
            <w:pStyle w:val="a3"/>
            <w:numPr>
              <w:numId w:val="2"/>
            </w:numPr>
            <w:autoSpaceDE w:val="0"/>
            <w:autoSpaceDN w:val="0"/>
            <w:adjustRightInd w:val="0"/>
            <w:snapToGrid w:val="0"/>
            <w:spacing w:beforeLines="50" w:line="400" w:lineRule="exact"/>
            <w:ind w:left="420" w:firstLineChars="0" w:hanging="420"/>
          </w:pPr>
        </w:pPrChange>
      </w:pPr>
      <w:r w:rsidRPr="004E55F1">
        <w:rPr>
          <w:rFonts w:ascii="TimesNewRomanPSMT" w:hAnsi="TimesNewRomanPSMT"/>
          <w:color w:val="000000"/>
          <w:sz w:val="24"/>
          <w:szCs w:val="24"/>
        </w:rPr>
        <w:t>Shakher C., Nirala A. K. Measurement of temperature using speckle shearing</w:t>
      </w:r>
      <w:r w:rsidRPr="004E55F1">
        <w:rPr>
          <w:rFonts w:ascii="TimesNewRomanPSMT" w:hAnsi="TimesNewRomanPSMT"/>
          <w:color w:val="000000"/>
        </w:rPr>
        <w:br/>
      </w:r>
      <w:r w:rsidRPr="004E55F1">
        <w:rPr>
          <w:rFonts w:ascii="TimesNewRomanPSMT" w:hAnsi="TimesNewRomanPSMT"/>
          <w:color w:val="000000"/>
          <w:sz w:val="24"/>
          <w:szCs w:val="24"/>
        </w:rPr>
        <w:t>interferometry. Appl. Opt., 1994, 33(11): 2125-2127.</w:t>
      </w:r>
    </w:p>
    <w:p w:rsidR="00D10BB2" w:rsidRDefault="004E55F1" w:rsidP="002F1AAF">
      <w:pPr>
        <w:pStyle w:val="a3"/>
        <w:numPr>
          <w:ilvl w:val="0"/>
          <w:numId w:val="2"/>
        </w:numPr>
        <w:autoSpaceDE w:val="0"/>
        <w:autoSpaceDN w:val="0"/>
        <w:adjustRightInd w:val="0"/>
        <w:snapToGrid w:val="0"/>
        <w:spacing w:beforeLines="50" w:line="400" w:lineRule="exact"/>
        <w:ind w:firstLineChars="0"/>
        <w:rPr>
          <w:rFonts w:ascii="Times New Roman" w:hAnsi="Times New Roman"/>
          <w:sz w:val="24"/>
          <w:szCs w:val="21"/>
        </w:rPr>
        <w:pPrChange w:id="177" w:author="fyp" w:date="2017-09-12T22:09:00Z">
          <w:pPr>
            <w:pStyle w:val="a3"/>
            <w:numPr>
              <w:numId w:val="2"/>
            </w:numPr>
            <w:autoSpaceDE w:val="0"/>
            <w:autoSpaceDN w:val="0"/>
            <w:adjustRightInd w:val="0"/>
            <w:snapToGrid w:val="0"/>
            <w:spacing w:beforeLines="50" w:line="400" w:lineRule="exact"/>
            <w:ind w:left="420" w:firstLineChars="0" w:hanging="420"/>
          </w:pPr>
        </w:pPrChange>
      </w:pPr>
      <w:r w:rsidRPr="004E55F1">
        <w:rPr>
          <w:rFonts w:ascii="TimesNewRomanPSMT" w:hAnsi="TimesNewRomanPSMT"/>
          <w:color w:val="000000"/>
          <w:sz w:val="24"/>
          <w:szCs w:val="24"/>
        </w:rPr>
        <w:t>Zimnyakov D. A., Sviridov A. P., Kuznetsova L. V., et al. Monitoring of tissue</w:t>
      </w:r>
      <w:r w:rsidRPr="004E55F1">
        <w:rPr>
          <w:rFonts w:ascii="TimesNewRomanPSMT" w:hAnsi="TimesNewRomanPSMT"/>
          <w:color w:val="000000"/>
        </w:rPr>
        <w:br/>
      </w:r>
      <w:r w:rsidRPr="004E55F1">
        <w:rPr>
          <w:rFonts w:ascii="TimesNewRomanPSMT" w:hAnsi="TimesNewRomanPSMT"/>
          <w:color w:val="000000"/>
          <w:sz w:val="24"/>
          <w:szCs w:val="24"/>
        </w:rPr>
        <w:t>thermal modification with a bundle-based full-field speckle analyzer. Appl. Opt.</w:t>
      </w:r>
      <w:proofErr w:type="gramStart"/>
      <w:r w:rsidRPr="004E55F1">
        <w:rPr>
          <w:rFonts w:ascii="TimesNewRomanPSMT" w:hAnsi="TimesNewRomanPSMT"/>
          <w:color w:val="000000"/>
          <w:sz w:val="24"/>
          <w:szCs w:val="24"/>
        </w:rPr>
        <w:t>,</w:t>
      </w:r>
      <w:proofErr w:type="gramEnd"/>
      <w:r w:rsidRPr="004E55F1">
        <w:rPr>
          <w:rFonts w:ascii="TimesNewRomanPSMT" w:hAnsi="TimesNewRomanPSMT"/>
          <w:color w:val="000000"/>
        </w:rPr>
        <w:br/>
      </w:r>
      <w:r w:rsidRPr="004E55F1">
        <w:rPr>
          <w:rFonts w:ascii="TimesNewRomanPSMT" w:hAnsi="TimesNewRomanPSMT"/>
          <w:color w:val="000000"/>
          <w:sz w:val="24"/>
          <w:szCs w:val="24"/>
        </w:rPr>
        <w:t>2006, 45(18): 4480-4490.</w:t>
      </w:r>
    </w:p>
    <w:p w:rsidR="00D10BB2" w:rsidRDefault="004E55F1" w:rsidP="002F1AAF">
      <w:pPr>
        <w:pStyle w:val="a3"/>
        <w:numPr>
          <w:ilvl w:val="0"/>
          <w:numId w:val="2"/>
        </w:numPr>
        <w:autoSpaceDE w:val="0"/>
        <w:autoSpaceDN w:val="0"/>
        <w:adjustRightInd w:val="0"/>
        <w:snapToGrid w:val="0"/>
        <w:spacing w:beforeLines="50" w:line="400" w:lineRule="exact"/>
        <w:ind w:firstLineChars="0"/>
        <w:rPr>
          <w:rFonts w:ascii="Times New Roman" w:hAnsi="Times New Roman"/>
          <w:sz w:val="24"/>
          <w:szCs w:val="21"/>
        </w:rPr>
        <w:pPrChange w:id="178" w:author="fyp" w:date="2017-09-12T22:09:00Z">
          <w:pPr>
            <w:pStyle w:val="a3"/>
            <w:numPr>
              <w:numId w:val="2"/>
            </w:numPr>
            <w:autoSpaceDE w:val="0"/>
            <w:autoSpaceDN w:val="0"/>
            <w:adjustRightInd w:val="0"/>
            <w:snapToGrid w:val="0"/>
            <w:spacing w:beforeLines="50" w:line="400" w:lineRule="exact"/>
            <w:ind w:left="420" w:firstLineChars="0" w:hanging="420"/>
          </w:pPr>
        </w:pPrChange>
      </w:pPr>
      <w:r w:rsidRPr="004E55F1">
        <w:rPr>
          <w:rFonts w:ascii="TimesNewRomanPSMT" w:hAnsi="TimesNewRomanPSMT"/>
          <w:color w:val="000000"/>
          <w:sz w:val="24"/>
          <w:szCs w:val="24"/>
        </w:rPr>
        <w:t>Kolenovic E., Osten W., Juptner W. Non-linear speckle phase changes in the imageplane caused by out of plane displacement. Opt. Commun., 1999, 171(4-6):</w:t>
      </w:r>
      <w:r w:rsidRPr="004E55F1">
        <w:rPr>
          <w:rFonts w:ascii="TimesNewRomanPSMT" w:hAnsi="TimesNewRomanPSMT"/>
          <w:color w:val="000000"/>
        </w:rPr>
        <w:br/>
      </w:r>
      <w:r w:rsidRPr="004E55F1">
        <w:rPr>
          <w:rFonts w:ascii="TimesNewRomanPSMT" w:hAnsi="TimesNewRomanPSMT"/>
          <w:color w:val="000000"/>
          <w:sz w:val="24"/>
          <w:szCs w:val="24"/>
        </w:rPr>
        <w:t>333-344.</w:t>
      </w:r>
    </w:p>
    <w:p w:rsidR="00D10BB2" w:rsidRDefault="004E55F1" w:rsidP="002F1AAF">
      <w:pPr>
        <w:pStyle w:val="a3"/>
        <w:numPr>
          <w:ilvl w:val="0"/>
          <w:numId w:val="2"/>
        </w:numPr>
        <w:autoSpaceDE w:val="0"/>
        <w:autoSpaceDN w:val="0"/>
        <w:adjustRightInd w:val="0"/>
        <w:snapToGrid w:val="0"/>
        <w:spacing w:beforeLines="50" w:line="400" w:lineRule="exact"/>
        <w:ind w:firstLineChars="0"/>
        <w:rPr>
          <w:rFonts w:ascii="Times New Roman" w:hAnsi="Times New Roman"/>
          <w:sz w:val="24"/>
          <w:szCs w:val="21"/>
        </w:rPr>
        <w:pPrChange w:id="179" w:author="fyp" w:date="2017-09-12T22:09:00Z">
          <w:pPr>
            <w:pStyle w:val="a3"/>
            <w:numPr>
              <w:numId w:val="2"/>
            </w:numPr>
            <w:autoSpaceDE w:val="0"/>
            <w:autoSpaceDN w:val="0"/>
            <w:adjustRightInd w:val="0"/>
            <w:snapToGrid w:val="0"/>
            <w:spacing w:beforeLines="50" w:line="400" w:lineRule="exact"/>
            <w:ind w:left="420" w:firstLineChars="0" w:hanging="420"/>
          </w:pPr>
        </w:pPrChange>
      </w:pPr>
      <w:r w:rsidRPr="004E55F1">
        <w:rPr>
          <w:rFonts w:ascii="TimesNewRomanPSMT" w:hAnsi="TimesNewRomanPSMT"/>
          <w:color w:val="000000"/>
          <w:sz w:val="24"/>
          <w:szCs w:val="24"/>
        </w:rPr>
        <w:t xml:space="preserve">[12] Goodman J. W. </w:t>
      </w:r>
      <w:r w:rsidRPr="004E55F1">
        <w:rPr>
          <w:rFonts w:ascii="TimesNewRomanPS-ItalicMT" w:hAnsi="TimesNewRomanPS-ItalicMT"/>
          <w:i/>
          <w:iCs/>
          <w:color w:val="000000"/>
          <w:sz w:val="24"/>
          <w:szCs w:val="24"/>
        </w:rPr>
        <w:t xml:space="preserve">speckle phenomena in optics: theory and application. </w:t>
      </w:r>
      <w:r w:rsidRPr="004E55F1">
        <w:rPr>
          <w:rFonts w:ascii="TimesNewRomanPSMT" w:hAnsi="TimesNewRomanPSMT"/>
          <w:color w:val="000000"/>
          <w:sz w:val="24"/>
          <w:szCs w:val="24"/>
        </w:rPr>
        <w:t>Berlin</w:t>
      </w:r>
      <w:proofErr w:type="gramStart"/>
      <w:r w:rsidRPr="004E55F1">
        <w:rPr>
          <w:rFonts w:ascii="TimesNewRomanPSMT" w:hAnsi="TimesNewRomanPSMT"/>
          <w:color w:val="000000"/>
          <w:sz w:val="24"/>
          <w:szCs w:val="24"/>
        </w:rPr>
        <w:t>:</w:t>
      </w:r>
      <w:proofErr w:type="gramEnd"/>
      <w:r w:rsidRPr="004E55F1">
        <w:rPr>
          <w:rFonts w:ascii="TimesNewRomanPSMT" w:hAnsi="TimesNewRomanPSMT"/>
          <w:color w:val="000000"/>
        </w:rPr>
        <w:br/>
      </w:r>
      <w:r w:rsidRPr="004E55F1">
        <w:rPr>
          <w:rFonts w:ascii="TimesNewRomanPSMT" w:hAnsi="TimesNewRomanPSMT"/>
          <w:color w:val="000000"/>
          <w:sz w:val="24"/>
          <w:szCs w:val="24"/>
        </w:rPr>
        <w:t>Roberts &amp;Co., 2006.</w:t>
      </w:r>
    </w:p>
    <w:p w:rsidR="00D10BB2" w:rsidRDefault="004E55F1" w:rsidP="002F1AAF">
      <w:pPr>
        <w:pStyle w:val="a3"/>
        <w:numPr>
          <w:ilvl w:val="0"/>
          <w:numId w:val="2"/>
        </w:numPr>
        <w:autoSpaceDE w:val="0"/>
        <w:autoSpaceDN w:val="0"/>
        <w:adjustRightInd w:val="0"/>
        <w:snapToGrid w:val="0"/>
        <w:spacing w:beforeLines="50" w:line="400" w:lineRule="exact"/>
        <w:ind w:firstLineChars="0"/>
        <w:rPr>
          <w:rFonts w:ascii="Times New Roman" w:hAnsi="Times New Roman"/>
          <w:sz w:val="24"/>
          <w:szCs w:val="21"/>
        </w:rPr>
        <w:pPrChange w:id="180" w:author="fyp" w:date="2017-09-12T22:09:00Z">
          <w:pPr>
            <w:pStyle w:val="a3"/>
            <w:numPr>
              <w:numId w:val="2"/>
            </w:numPr>
            <w:autoSpaceDE w:val="0"/>
            <w:autoSpaceDN w:val="0"/>
            <w:adjustRightInd w:val="0"/>
            <w:snapToGrid w:val="0"/>
            <w:spacing w:beforeLines="50" w:line="400" w:lineRule="exact"/>
            <w:ind w:left="420" w:firstLineChars="0" w:hanging="420"/>
          </w:pPr>
        </w:pPrChange>
      </w:pPr>
      <w:r w:rsidRPr="004E55F1">
        <w:rPr>
          <w:rFonts w:ascii="TimesNewRomanPSMT" w:hAnsi="TimesNewRomanPSMT"/>
          <w:color w:val="000000"/>
          <w:sz w:val="24"/>
          <w:szCs w:val="24"/>
        </w:rPr>
        <w:t>Bandyopadhyay R., Gittings A. S., Suh S. S., et al. Speckle-visibility spectroscopy</w:t>
      </w:r>
      <w:proofErr w:type="gramStart"/>
      <w:r w:rsidRPr="004E55F1">
        <w:rPr>
          <w:rFonts w:ascii="TimesNewRomanPSMT" w:hAnsi="TimesNewRomanPSMT"/>
          <w:color w:val="000000"/>
          <w:sz w:val="24"/>
          <w:szCs w:val="24"/>
        </w:rPr>
        <w:t>:</w:t>
      </w:r>
      <w:proofErr w:type="gramEnd"/>
      <w:r w:rsidRPr="004E55F1">
        <w:rPr>
          <w:rFonts w:ascii="TimesNewRomanPSMT" w:hAnsi="TimesNewRomanPSMT"/>
          <w:color w:val="000000"/>
        </w:rPr>
        <w:br/>
      </w:r>
      <w:r w:rsidRPr="004E55F1">
        <w:rPr>
          <w:rFonts w:ascii="TimesNewRomanPSMT" w:hAnsi="TimesNewRomanPSMT"/>
          <w:color w:val="000000"/>
          <w:sz w:val="24"/>
          <w:szCs w:val="24"/>
        </w:rPr>
        <w:t>A tool to study time-varying dynamics. Rev. Sci. Instrum., 2005, 76(9):</w:t>
      </w:r>
      <w:r w:rsidRPr="004E55F1">
        <w:rPr>
          <w:rFonts w:ascii="TimesNewRomanPSMT" w:hAnsi="TimesNewRomanPSMT"/>
          <w:color w:val="000000"/>
        </w:rPr>
        <w:br/>
      </w:r>
      <w:r w:rsidRPr="004E55F1">
        <w:rPr>
          <w:rFonts w:ascii="TimesNewRomanPSMT" w:hAnsi="TimesNewRomanPSMT"/>
          <w:color w:val="000000"/>
          <w:sz w:val="24"/>
          <w:szCs w:val="24"/>
        </w:rPr>
        <w:t>093110-093111.</w:t>
      </w:r>
    </w:p>
    <w:p w:rsidR="00D10BB2" w:rsidRDefault="004E55F1" w:rsidP="002F1AAF">
      <w:pPr>
        <w:pStyle w:val="a3"/>
        <w:numPr>
          <w:ilvl w:val="0"/>
          <w:numId w:val="2"/>
        </w:numPr>
        <w:autoSpaceDE w:val="0"/>
        <w:autoSpaceDN w:val="0"/>
        <w:adjustRightInd w:val="0"/>
        <w:snapToGrid w:val="0"/>
        <w:spacing w:beforeLines="50" w:line="400" w:lineRule="exact"/>
        <w:ind w:firstLineChars="0"/>
        <w:rPr>
          <w:rFonts w:ascii="Times New Roman" w:hAnsi="Times New Roman"/>
          <w:sz w:val="24"/>
          <w:szCs w:val="21"/>
        </w:rPr>
        <w:pPrChange w:id="181" w:author="fyp" w:date="2017-09-12T22:09:00Z">
          <w:pPr>
            <w:pStyle w:val="a3"/>
            <w:numPr>
              <w:numId w:val="2"/>
            </w:numPr>
            <w:autoSpaceDE w:val="0"/>
            <w:autoSpaceDN w:val="0"/>
            <w:adjustRightInd w:val="0"/>
            <w:snapToGrid w:val="0"/>
            <w:spacing w:beforeLines="50" w:line="400" w:lineRule="exact"/>
            <w:ind w:left="420" w:firstLineChars="0" w:hanging="420"/>
          </w:pPr>
        </w:pPrChange>
      </w:pPr>
      <w:r w:rsidRPr="004E55F1">
        <w:rPr>
          <w:rFonts w:ascii="TimesNewRomanPSMT" w:hAnsi="TimesNewRomanPSMT"/>
          <w:color w:val="000000"/>
          <w:sz w:val="24"/>
          <w:szCs w:val="24"/>
        </w:rPr>
        <w:t>Thompson O., Andrews M., Hirst E. Correction for spatial averaging in laser</w:t>
      </w:r>
      <w:r w:rsidRPr="004E55F1">
        <w:rPr>
          <w:rFonts w:ascii="TimesNewRomanPSMT" w:hAnsi="TimesNewRomanPSMT"/>
          <w:color w:val="000000"/>
        </w:rPr>
        <w:br/>
      </w:r>
      <w:r w:rsidRPr="004E55F1">
        <w:rPr>
          <w:rFonts w:ascii="TimesNewRomanPSMT" w:hAnsi="TimesNewRomanPSMT"/>
          <w:color w:val="000000"/>
          <w:sz w:val="24"/>
          <w:szCs w:val="24"/>
        </w:rPr>
        <w:t>speckle contrast analysis. Biomed. Opt. Express, 2011, 2(4): 1021-1029.</w:t>
      </w:r>
    </w:p>
    <w:p w:rsidR="00D10BB2" w:rsidRDefault="000C656A" w:rsidP="002F1AAF">
      <w:pPr>
        <w:pStyle w:val="a3"/>
        <w:numPr>
          <w:ilvl w:val="0"/>
          <w:numId w:val="2"/>
        </w:numPr>
        <w:autoSpaceDE w:val="0"/>
        <w:autoSpaceDN w:val="0"/>
        <w:adjustRightInd w:val="0"/>
        <w:snapToGrid w:val="0"/>
        <w:spacing w:beforeLines="50" w:line="400" w:lineRule="exact"/>
        <w:ind w:firstLineChars="0"/>
        <w:rPr>
          <w:rFonts w:ascii="Times New Roman" w:hAnsi="Times New Roman"/>
          <w:sz w:val="24"/>
          <w:szCs w:val="21"/>
        </w:rPr>
        <w:pPrChange w:id="182" w:author="fyp" w:date="2017-09-12T22:09:00Z">
          <w:pPr>
            <w:pStyle w:val="a3"/>
            <w:numPr>
              <w:numId w:val="2"/>
            </w:numPr>
            <w:autoSpaceDE w:val="0"/>
            <w:autoSpaceDN w:val="0"/>
            <w:adjustRightInd w:val="0"/>
            <w:snapToGrid w:val="0"/>
            <w:spacing w:beforeLines="50" w:line="400" w:lineRule="exact"/>
            <w:ind w:left="420" w:firstLineChars="0" w:hanging="420"/>
          </w:pPr>
        </w:pPrChange>
      </w:pPr>
      <w:r>
        <w:rPr>
          <w:rFonts w:ascii="TimesNewRomanPSMT" w:hAnsi="TimesNewRomanPSMT"/>
          <w:color w:val="000000"/>
          <w:sz w:val="24"/>
          <w:szCs w:val="24"/>
        </w:rPr>
        <w:t>B</w:t>
      </w:r>
      <w:r>
        <w:rPr>
          <w:rFonts w:ascii="TimesNewRomanPSMT" w:hAnsi="TimesNewRomanPSMT" w:hint="eastAsia"/>
          <w:color w:val="000000"/>
          <w:sz w:val="24"/>
          <w:szCs w:val="24"/>
        </w:rPr>
        <w:t>andyo</w:t>
      </w:r>
      <w:r>
        <w:rPr>
          <w:rFonts w:ascii="TimesNewRomanPSMT" w:hAnsi="TimesNewRomanPSMT"/>
          <w:color w:val="000000"/>
          <w:sz w:val="24"/>
          <w:szCs w:val="24"/>
        </w:rPr>
        <w:t>padhyay R., Gittings A. S., Suh S. S., et al. Speckle-visibility spectroscopy: A tool to study time-varying dynamics. Rev. Sci. Instrum., 2005, 76: 093110</w:t>
      </w:r>
    </w:p>
    <w:p w:rsidR="00D10BB2" w:rsidRDefault="000C656A" w:rsidP="002F1AAF">
      <w:pPr>
        <w:pStyle w:val="a3"/>
        <w:numPr>
          <w:ilvl w:val="0"/>
          <w:numId w:val="2"/>
        </w:numPr>
        <w:autoSpaceDE w:val="0"/>
        <w:autoSpaceDN w:val="0"/>
        <w:adjustRightInd w:val="0"/>
        <w:snapToGrid w:val="0"/>
        <w:spacing w:beforeLines="50" w:line="400" w:lineRule="exact"/>
        <w:ind w:firstLineChars="0"/>
        <w:rPr>
          <w:rFonts w:ascii="Times New Roman" w:hAnsi="Times New Roman"/>
          <w:sz w:val="24"/>
          <w:szCs w:val="21"/>
        </w:rPr>
        <w:pPrChange w:id="183" w:author="fyp" w:date="2017-09-12T22:09:00Z">
          <w:pPr>
            <w:pStyle w:val="a3"/>
            <w:numPr>
              <w:numId w:val="2"/>
            </w:numPr>
            <w:autoSpaceDE w:val="0"/>
            <w:autoSpaceDN w:val="0"/>
            <w:adjustRightInd w:val="0"/>
            <w:snapToGrid w:val="0"/>
            <w:spacing w:beforeLines="50" w:line="400" w:lineRule="exact"/>
            <w:ind w:left="420" w:firstLineChars="0" w:hanging="420"/>
          </w:pPr>
        </w:pPrChange>
      </w:pPr>
      <w:r>
        <w:rPr>
          <w:rFonts w:ascii="TimesNewRomanPSMT" w:hAnsi="TimesNewRomanPSMT"/>
          <w:color w:val="000000"/>
          <w:sz w:val="24"/>
          <w:szCs w:val="24"/>
        </w:rPr>
        <w:t xml:space="preserve">Briers J. D., Webster S. Quasi real-time digital version of single-exposure speckle photography for full-field monitoring of velocity or flow fields. Opt. Commun., 1995, 116(1): </w:t>
      </w:r>
      <w:r w:rsidR="00193EE9">
        <w:rPr>
          <w:rFonts w:ascii="TimesNewRomanPSMT" w:hAnsi="TimesNewRomanPSMT"/>
          <w:color w:val="000000"/>
          <w:sz w:val="24"/>
          <w:szCs w:val="24"/>
        </w:rPr>
        <w:t>36-42</w:t>
      </w:r>
    </w:p>
    <w:p w:rsidR="00D10BB2" w:rsidRDefault="00193EE9" w:rsidP="002F1AAF">
      <w:pPr>
        <w:pStyle w:val="a3"/>
        <w:numPr>
          <w:ilvl w:val="0"/>
          <w:numId w:val="2"/>
        </w:numPr>
        <w:autoSpaceDE w:val="0"/>
        <w:autoSpaceDN w:val="0"/>
        <w:adjustRightInd w:val="0"/>
        <w:snapToGrid w:val="0"/>
        <w:spacing w:beforeLines="50" w:line="400" w:lineRule="exact"/>
        <w:ind w:firstLineChars="0"/>
        <w:rPr>
          <w:rFonts w:ascii="Times New Roman" w:hAnsi="Times New Roman"/>
          <w:sz w:val="24"/>
          <w:szCs w:val="21"/>
        </w:rPr>
        <w:pPrChange w:id="184" w:author="fyp" w:date="2017-09-12T22:09:00Z">
          <w:pPr>
            <w:pStyle w:val="a3"/>
            <w:numPr>
              <w:numId w:val="2"/>
            </w:numPr>
            <w:autoSpaceDE w:val="0"/>
            <w:autoSpaceDN w:val="0"/>
            <w:adjustRightInd w:val="0"/>
            <w:snapToGrid w:val="0"/>
            <w:spacing w:beforeLines="50" w:line="400" w:lineRule="exact"/>
            <w:ind w:left="420" w:firstLineChars="0" w:hanging="420"/>
          </w:pPr>
        </w:pPrChange>
      </w:pPr>
      <w:r>
        <w:rPr>
          <w:rFonts w:ascii="TimesNewRomanPSMT" w:hAnsi="TimesNewRomanPSMT"/>
          <w:color w:val="000000"/>
          <w:sz w:val="24"/>
          <w:szCs w:val="24"/>
        </w:rPr>
        <w:lastRenderedPageBreak/>
        <w:t>Zakharov P., V lker A., Wyss M., et al. Dynamic laser speckle imaging of cerebral blood flow. Opt. Express, 2009, 17: 13904-13917</w:t>
      </w:r>
    </w:p>
    <w:p w:rsidR="00D10BB2" w:rsidRDefault="004E55F1" w:rsidP="002F1AAF">
      <w:pPr>
        <w:pStyle w:val="a3"/>
        <w:numPr>
          <w:ilvl w:val="0"/>
          <w:numId w:val="2"/>
        </w:numPr>
        <w:autoSpaceDE w:val="0"/>
        <w:autoSpaceDN w:val="0"/>
        <w:adjustRightInd w:val="0"/>
        <w:snapToGrid w:val="0"/>
        <w:spacing w:beforeLines="50" w:line="400" w:lineRule="exact"/>
        <w:ind w:firstLineChars="0"/>
        <w:rPr>
          <w:rFonts w:ascii="Times New Roman" w:hAnsi="Times New Roman"/>
          <w:sz w:val="24"/>
          <w:szCs w:val="21"/>
        </w:rPr>
        <w:pPrChange w:id="185" w:author="fyp" w:date="2017-09-12T22:09:00Z">
          <w:pPr>
            <w:pStyle w:val="a3"/>
            <w:numPr>
              <w:numId w:val="2"/>
            </w:numPr>
            <w:autoSpaceDE w:val="0"/>
            <w:autoSpaceDN w:val="0"/>
            <w:adjustRightInd w:val="0"/>
            <w:snapToGrid w:val="0"/>
            <w:spacing w:beforeLines="50" w:line="400" w:lineRule="exact"/>
            <w:ind w:left="420" w:firstLineChars="0" w:hanging="420"/>
          </w:pPr>
        </w:pPrChange>
      </w:pPr>
      <w:r w:rsidRPr="004E55F1">
        <w:rPr>
          <w:rFonts w:ascii="TimesNewRomanPSMT" w:hAnsi="TimesNewRomanPSMT"/>
          <w:color w:val="000000"/>
          <w:sz w:val="24"/>
          <w:szCs w:val="24"/>
        </w:rPr>
        <w:t>Cheng H., Luo Q., Zeng S., et al. Modified laser speckle imaging method with</w:t>
      </w:r>
      <w:r w:rsidRPr="004E55F1">
        <w:rPr>
          <w:rFonts w:ascii="TimesNewRomanPSMT" w:hAnsi="TimesNewRomanPSMT"/>
          <w:color w:val="000000"/>
        </w:rPr>
        <w:br/>
      </w:r>
      <w:r w:rsidRPr="004E55F1">
        <w:rPr>
          <w:rFonts w:ascii="TimesNewRomanPSMT" w:hAnsi="TimesNewRomanPSMT"/>
          <w:color w:val="000000"/>
          <w:sz w:val="24"/>
          <w:szCs w:val="24"/>
        </w:rPr>
        <w:t>improved spatial resolution. J. Biomed. Opt., 2003, 8(3): 559-564.</w:t>
      </w:r>
    </w:p>
    <w:p w:rsidR="00D10BB2" w:rsidRDefault="004E55F1" w:rsidP="002F1AAF">
      <w:pPr>
        <w:pStyle w:val="a3"/>
        <w:numPr>
          <w:ilvl w:val="0"/>
          <w:numId w:val="2"/>
        </w:numPr>
        <w:autoSpaceDE w:val="0"/>
        <w:autoSpaceDN w:val="0"/>
        <w:adjustRightInd w:val="0"/>
        <w:snapToGrid w:val="0"/>
        <w:spacing w:beforeLines="50" w:line="400" w:lineRule="exact"/>
        <w:ind w:firstLineChars="0"/>
        <w:rPr>
          <w:rFonts w:ascii="Times New Roman" w:hAnsi="Times New Roman"/>
          <w:sz w:val="24"/>
          <w:szCs w:val="21"/>
        </w:rPr>
        <w:pPrChange w:id="186" w:author="fyp" w:date="2017-09-12T22:09:00Z">
          <w:pPr>
            <w:pStyle w:val="a3"/>
            <w:numPr>
              <w:numId w:val="2"/>
            </w:numPr>
            <w:autoSpaceDE w:val="0"/>
            <w:autoSpaceDN w:val="0"/>
            <w:adjustRightInd w:val="0"/>
            <w:snapToGrid w:val="0"/>
            <w:spacing w:beforeLines="50" w:line="400" w:lineRule="exact"/>
            <w:ind w:left="420" w:firstLineChars="0" w:hanging="420"/>
          </w:pPr>
        </w:pPrChange>
      </w:pPr>
      <w:r w:rsidRPr="004E55F1">
        <w:rPr>
          <w:rFonts w:ascii="TimesNewRomanPSMT" w:hAnsi="TimesNewRomanPSMT"/>
          <w:color w:val="000000"/>
          <w:sz w:val="24"/>
          <w:szCs w:val="24"/>
        </w:rPr>
        <w:t>Le T. M., Paul J. S., Al-Nashash H., et al. New insights to image processing of</w:t>
      </w:r>
      <w:r w:rsidRPr="004E55F1">
        <w:rPr>
          <w:rFonts w:ascii="TimesNewRomanPSMT" w:hAnsi="TimesNewRomanPSMT"/>
          <w:color w:val="000000"/>
        </w:rPr>
        <w:br/>
      </w:r>
      <w:r w:rsidRPr="004E55F1">
        <w:rPr>
          <w:rFonts w:ascii="TimesNewRomanPSMT" w:hAnsi="TimesNewRomanPSMT"/>
          <w:color w:val="000000"/>
          <w:sz w:val="24"/>
          <w:szCs w:val="24"/>
        </w:rPr>
        <w:t>cortical blood flow monitors using laser speckle imaging. IEEE Trans. Med</w:t>
      </w:r>
      <w:proofErr w:type="gramStart"/>
      <w:r w:rsidRPr="004E55F1">
        <w:rPr>
          <w:rFonts w:ascii="TimesNewRomanPSMT" w:hAnsi="TimesNewRomanPSMT"/>
          <w:color w:val="000000"/>
          <w:sz w:val="24"/>
          <w:szCs w:val="24"/>
        </w:rPr>
        <w:t>.</w:t>
      </w:r>
      <w:proofErr w:type="gramEnd"/>
      <w:r w:rsidRPr="004E55F1">
        <w:rPr>
          <w:rFonts w:ascii="TimesNewRomanPSMT" w:hAnsi="TimesNewRomanPSMT"/>
          <w:color w:val="000000"/>
        </w:rPr>
        <w:br/>
      </w:r>
      <w:r w:rsidRPr="004E55F1">
        <w:rPr>
          <w:rFonts w:ascii="TimesNewRomanPSMT" w:hAnsi="TimesNewRomanPSMT"/>
          <w:color w:val="000000"/>
          <w:sz w:val="24"/>
          <w:szCs w:val="24"/>
        </w:rPr>
        <w:t>Imaging, 2007, 26(6): 833-842.</w:t>
      </w:r>
    </w:p>
    <w:p w:rsidR="00D10BB2" w:rsidRDefault="004E55F1" w:rsidP="002F1AAF">
      <w:pPr>
        <w:pStyle w:val="a3"/>
        <w:numPr>
          <w:ilvl w:val="0"/>
          <w:numId w:val="2"/>
        </w:numPr>
        <w:autoSpaceDE w:val="0"/>
        <w:autoSpaceDN w:val="0"/>
        <w:adjustRightInd w:val="0"/>
        <w:snapToGrid w:val="0"/>
        <w:spacing w:beforeLines="50" w:line="400" w:lineRule="exact"/>
        <w:ind w:firstLineChars="0"/>
        <w:rPr>
          <w:rFonts w:ascii="Times New Roman" w:hAnsi="Times New Roman"/>
          <w:sz w:val="24"/>
          <w:szCs w:val="21"/>
        </w:rPr>
        <w:pPrChange w:id="187" w:author="fyp" w:date="2017-09-12T22:09:00Z">
          <w:pPr>
            <w:pStyle w:val="a3"/>
            <w:numPr>
              <w:numId w:val="2"/>
            </w:numPr>
            <w:autoSpaceDE w:val="0"/>
            <w:autoSpaceDN w:val="0"/>
            <w:adjustRightInd w:val="0"/>
            <w:snapToGrid w:val="0"/>
            <w:spacing w:beforeLines="50" w:line="400" w:lineRule="exact"/>
            <w:ind w:left="420" w:firstLineChars="0" w:hanging="420"/>
          </w:pPr>
        </w:pPrChange>
      </w:pPr>
      <w:r w:rsidRPr="004E55F1">
        <w:rPr>
          <w:rFonts w:ascii="TimesNewRomanPSMT" w:hAnsi="TimesNewRomanPSMT"/>
          <w:color w:val="000000"/>
          <w:sz w:val="24"/>
          <w:szCs w:val="24"/>
        </w:rPr>
        <w:t>Duncan D. D., Kirkpatrick S. J. Spatio-temporal algorithms for processing laser</w:t>
      </w:r>
      <w:r w:rsidRPr="004E55F1">
        <w:rPr>
          <w:rFonts w:ascii="TimesNewRomanPSMT" w:hAnsi="TimesNewRomanPSMT"/>
          <w:color w:val="000000"/>
        </w:rPr>
        <w:br/>
      </w:r>
      <w:r w:rsidRPr="004E55F1">
        <w:rPr>
          <w:rFonts w:ascii="TimesNewRomanPSMT" w:hAnsi="TimesNewRomanPSMT"/>
          <w:color w:val="000000"/>
          <w:sz w:val="24"/>
          <w:szCs w:val="24"/>
        </w:rPr>
        <w:t>speckle imaging data. Proc. SPIE, 2008, 6858: 685802</w:t>
      </w:r>
    </w:p>
    <w:p w:rsidR="00D10BB2" w:rsidRDefault="004E55F1" w:rsidP="002F1AAF">
      <w:pPr>
        <w:pStyle w:val="a3"/>
        <w:numPr>
          <w:ilvl w:val="0"/>
          <w:numId w:val="2"/>
        </w:numPr>
        <w:autoSpaceDE w:val="0"/>
        <w:autoSpaceDN w:val="0"/>
        <w:adjustRightInd w:val="0"/>
        <w:snapToGrid w:val="0"/>
        <w:spacing w:beforeLines="50" w:line="400" w:lineRule="exact"/>
        <w:ind w:firstLineChars="0"/>
        <w:rPr>
          <w:rFonts w:ascii="Times New Roman" w:hAnsi="Times New Roman"/>
          <w:sz w:val="24"/>
          <w:szCs w:val="21"/>
        </w:rPr>
        <w:pPrChange w:id="188" w:author="fyp" w:date="2017-09-12T22:09:00Z">
          <w:pPr>
            <w:pStyle w:val="a3"/>
            <w:numPr>
              <w:numId w:val="2"/>
            </w:numPr>
            <w:autoSpaceDE w:val="0"/>
            <w:autoSpaceDN w:val="0"/>
            <w:adjustRightInd w:val="0"/>
            <w:snapToGrid w:val="0"/>
            <w:spacing w:beforeLines="50" w:line="400" w:lineRule="exact"/>
            <w:ind w:left="420" w:firstLineChars="0" w:hanging="420"/>
          </w:pPr>
        </w:pPrChange>
      </w:pPr>
      <w:r w:rsidRPr="004E55F1">
        <w:rPr>
          <w:rFonts w:ascii="TimesNewRomanPSMT" w:hAnsi="TimesNewRomanPSMT"/>
          <w:color w:val="000000"/>
          <w:sz w:val="24"/>
          <w:szCs w:val="24"/>
        </w:rPr>
        <w:t>Qiu J., Li P., Luo W., et al. Spatiotemporal laser speckle contrast analysis for bloodflow imaging with maximized speckle contrast. J. Biomed. Opt., 2010, 15(1):</w:t>
      </w:r>
      <w:r w:rsidRPr="004E55F1">
        <w:rPr>
          <w:rFonts w:ascii="TimesNewRomanPSMT" w:hAnsi="TimesNewRomanPSMT"/>
          <w:color w:val="000000"/>
        </w:rPr>
        <w:br/>
      </w:r>
      <w:r w:rsidRPr="004E55F1">
        <w:rPr>
          <w:rFonts w:ascii="TimesNewRomanPSMT" w:hAnsi="TimesNewRomanPSMT"/>
          <w:color w:val="000000"/>
          <w:sz w:val="24"/>
          <w:szCs w:val="24"/>
        </w:rPr>
        <w:t>016003-016005.</w:t>
      </w:r>
    </w:p>
    <w:p w:rsidR="00D10BB2" w:rsidRDefault="005D31FB" w:rsidP="00AF255A">
      <w:pPr>
        <w:pStyle w:val="a3"/>
        <w:numPr>
          <w:ilvl w:val="0"/>
          <w:numId w:val="2"/>
        </w:numPr>
        <w:autoSpaceDE w:val="0"/>
        <w:autoSpaceDN w:val="0"/>
        <w:adjustRightInd w:val="0"/>
        <w:snapToGrid w:val="0"/>
        <w:spacing w:beforeLines="50" w:line="400" w:lineRule="exact"/>
        <w:ind w:firstLineChars="0"/>
        <w:rPr>
          <w:rFonts w:ascii="Times New Roman" w:hAnsi="Times New Roman"/>
          <w:sz w:val="24"/>
          <w:szCs w:val="21"/>
        </w:rPr>
        <w:pPrChange w:id="189" w:author="fyp" w:date="2017-09-12T22:11:00Z">
          <w:pPr>
            <w:pStyle w:val="a3"/>
            <w:numPr>
              <w:numId w:val="2"/>
            </w:numPr>
            <w:autoSpaceDE w:val="0"/>
            <w:autoSpaceDN w:val="0"/>
            <w:adjustRightInd w:val="0"/>
            <w:snapToGrid w:val="0"/>
            <w:spacing w:beforeLines="50" w:line="400" w:lineRule="exact"/>
            <w:ind w:left="420" w:firstLineChars="0" w:hanging="420"/>
          </w:pPr>
        </w:pPrChange>
      </w:pPr>
      <w:r>
        <w:rPr>
          <w:rFonts w:ascii="TimesNewRomanPSMT" w:hAnsi="TimesNewRomanPSMT" w:hint="eastAsia"/>
          <w:color w:val="000000"/>
          <w:sz w:val="24"/>
          <w:szCs w:val="24"/>
        </w:rPr>
        <w:t>王忠立，刘佳音，贾云得</w:t>
      </w:r>
      <w:r>
        <w:rPr>
          <w:rFonts w:ascii="TimesNewRomanPSMT" w:hAnsi="TimesNewRomanPSMT" w:hint="eastAsia"/>
          <w:color w:val="000000"/>
          <w:sz w:val="24"/>
          <w:szCs w:val="24"/>
        </w:rPr>
        <w:t xml:space="preserve">. </w:t>
      </w:r>
      <w:r w:rsidRPr="005D31FB">
        <w:rPr>
          <w:rFonts w:ascii="TimesNewRomanPSMT" w:hAnsi="TimesNewRomanPSMT" w:hint="eastAsia"/>
          <w:color w:val="000000"/>
          <w:sz w:val="24"/>
          <w:szCs w:val="24"/>
        </w:rPr>
        <w:t>基于</w:t>
      </w:r>
      <w:r w:rsidRPr="005D31FB">
        <w:rPr>
          <w:rFonts w:ascii="TimesNewRomanPSMT" w:hAnsi="TimesNewRomanPSMT" w:hint="eastAsia"/>
          <w:color w:val="000000"/>
          <w:sz w:val="24"/>
          <w:szCs w:val="24"/>
        </w:rPr>
        <w:t>CCD</w:t>
      </w:r>
      <w:r w:rsidRPr="005D31FB">
        <w:rPr>
          <w:rFonts w:ascii="TimesNewRomanPSMT" w:hAnsi="TimesNewRomanPSMT" w:hint="eastAsia"/>
          <w:color w:val="000000"/>
          <w:sz w:val="24"/>
          <w:szCs w:val="24"/>
        </w:rPr>
        <w:t>与</w:t>
      </w:r>
      <w:r w:rsidRPr="005D31FB">
        <w:rPr>
          <w:rFonts w:ascii="TimesNewRomanPSMT" w:hAnsi="TimesNewRomanPSMT" w:hint="eastAsia"/>
          <w:color w:val="000000"/>
          <w:sz w:val="24"/>
          <w:szCs w:val="24"/>
        </w:rPr>
        <w:t>CMOS</w:t>
      </w:r>
      <w:r w:rsidRPr="005D31FB">
        <w:rPr>
          <w:rFonts w:ascii="TimesNewRomanPSMT" w:hAnsi="TimesNewRomanPSMT" w:hint="eastAsia"/>
          <w:color w:val="000000"/>
          <w:sz w:val="24"/>
          <w:szCs w:val="24"/>
        </w:rPr>
        <w:t>的图像传感器技术</w:t>
      </w:r>
      <w:r w:rsidRPr="005D31FB">
        <w:rPr>
          <w:rFonts w:ascii="TimesNewRomanPSMT" w:hAnsi="TimesNewRomanPSMT" w:hint="eastAsia"/>
          <w:color w:val="000000"/>
          <w:sz w:val="24"/>
          <w:szCs w:val="24"/>
        </w:rPr>
        <w:t xml:space="preserve">. </w:t>
      </w:r>
      <w:r w:rsidRPr="005D31FB">
        <w:rPr>
          <w:rFonts w:ascii="TimesNewRomanPSMT" w:hAnsi="TimesNewRomanPSMT" w:hint="eastAsia"/>
          <w:color w:val="000000"/>
          <w:sz w:val="24"/>
          <w:szCs w:val="24"/>
        </w:rPr>
        <w:t>光学技术</w:t>
      </w:r>
      <w:r w:rsidRPr="005D31FB">
        <w:rPr>
          <w:rFonts w:ascii="TimesNewRomanPSMT" w:hAnsi="TimesNewRomanPSMT" w:hint="eastAsia"/>
          <w:color w:val="000000"/>
          <w:sz w:val="24"/>
          <w:szCs w:val="24"/>
        </w:rPr>
        <w:t>. 2003, 29 (3).</w:t>
      </w:r>
    </w:p>
    <w:p w:rsidR="00050B68" w:rsidRPr="00050B68" w:rsidRDefault="00050B68" w:rsidP="00050B68">
      <w:pPr>
        <w:pStyle w:val="a3"/>
        <w:numPr>
          <w:ilvl w:val="0"/>
          <w:numId w:val="2"/>
        </w:numPr>
        <w:ind w:firstLineChars="0"/>
        <w:rPr>
          <w:rFonts w:ascii="Times New Roman" w:hAnsi="Times New Roman"/>
          <w:sz w:val="24"/>
          <w:szCs w:val="21"/>
        </w:rPr>
      </w:pPr>
      <w:r w:rsidRPr="00050B68">
        <w:rPr>
          <w:rFonts w:ascii="Times New Roman" w:hAnsi="Times New Roman"/>
          <w:sz w:val="24"/>
          <w:szCs w:val="21"/>
        </w:rPr>
        <w:t xml:space="preserve">JAKOBSSON A., NILSSON G E, Prediction of sampling depth and photon pathlength in laser Doppler </w:t>
      </w:r>
      <w:proofErr w:type="gramStart"/>
      <w:r w:rsidRPr="00050B68">
        <w:rPr>
          <w:rFonts w:ascii="Times New Roman" w:hAnsi="Times New Roman"/>
          <w:sz w:val="24"/>
          <w:szCs w:val="21"/>
        </w:rPr>
        <w:t>flowmetry[</w:t>
      </w:r>
      <w:proofErr w:type="gramEnd"/>
      <w:r w:rsidRPr="00050B68">
        <w:rPr>
          <w:rFonts w:ascii="Times New Roman" w:hAnsi="Times New Roman"/>
          <w:sz w:val="24"/>
          <w:szCs w:val="21"/>
        </w:rPr>
        <w:t>J]. Medical &amp; Biological Engineering &amp; Computing, 1993, 31(3): 301-307</w:t>
      </w:r>
    </w:p>
    <w:p w:rsidR="00D10BB2" w:rsidRDefault="000509AE" w:rsidP="002F1AAF">
      <w:pPr>
        <w:pStyle w:val="a3"/>
        <w:numPr>
          <w:ilvl w:val="0"/>
          <w:numId w:val="2"/>
        </w:numPr>
        <w:autoSpaceDE w:val="0"/>
        <w:autoSpaceDN w:val="0"/>
        <w:adjustRightInd w:val="0"/>
        <w:snapToGrid w:val="0"/>
        <w:spacing w:beforeLines="50" w:line="400" w:lineRule="exact"/>
        <w:ind w:firstLineChars="0"/>
        <w:rPr>
          <w:rFonts w:ascii="Times New Roman" w:hAnsi="Times New Roman"/>
          <w:sz w:val="24"/>
          <w:szCs w:val="21"/>
        </w:rPr>
        <w:pPrChange w:id="190" w:author="fyp" w:date="2017-09-12T22:09:00Z">
          <w:pPr>
            <w:pStyle w:val="a3"/>
            <w:numPr>
              <w:numId w:val="2"/>
            </w:numPr>
            <w:autoSpaceDE w:val="0"/>
            <w:autoSpaceDN w:val="0"/>
            <w:adjustRightInd w:val="0"/>
            <w:snapToGrid w:val="0"/>
            <w:spacing w:beforeLines="50" w:line="400" w:lineRule="exact"/>
            <w:ind w:left="420" w:firstLineChars="0" w:hanging="420"/>
          </w:pPr>
        </w:pPrChange>
      </w:pPr>
      <w:proofErr w:type="gramStart"/>
      <w:r w:rsidRPr="000509AE">
        <w:rPr>
          <w:rFonts w:ascii="Times New Roman" w:hAnsi="Times New Roman" w:hint="eastAsia"/>
          <w:sz w:val="24"/>
          <w:szCs w:val="21"/>
        </w:rPr>
        <w:t>苗鹏</w:t>
      </w:r>
      <w:proofErr w:type="gramEnd"/>
      <w:r w:rsidRPr="000509AE">
        <w:rPr>
          <w:rFonts w:ascii="Times New Roman" w:hAnsi="Times New Roman" w:hint="eastAsia"/>
          <w:sz w:val="24"/>
          <w:szCs w:val="21"/>
        </w:rPr>
        <w:t xml:space="preserve">. </w:t>
      </w:r>
      <w:r w:rsidRPr="000509AE">
        <w:rPr>
          <w:rFonts w:ascii="Times New Roman" w:hAnsi="Times New Roman" w:hint="eastAsia"/>
          <w:sz w:val="24"/>
          <w:szCs w:val="21"/>
        </w:rPr>
        <w:t>高分辨率激光散斑血流成像技术及其应用</w:t>
      </w:r>
      <w:r w:rsidRPr="000509AE">
        <w:rPr>
          <w:rFonts w:ascii="Times New Roman" w:hAnsi="Times New Roman" w:hint="eastAsia"/>
          <w:sz w:val="24"/>
          <w:szCs w:val="21"/>
        </w:rPr>
        <w:t xml:space="preserve">[D]. </w:t>
      </w:r>
      <w:r w:rsidR="00BA56F3">
        <w:rPr>
          <w:rFonts w:ascii="Times New Roman" w:hAnsi="Times New Roman" w:hint="eastAsia"/>
          <w:sz w:val="24"/>
          <w:szCs w:val="21"/>
        </w:rPr>
        <w:t>上海：</w:t>
      </w:r>
      <w:r w:rsidRPr="000509AE">
        <w:rPr>
          <w:rFonts w:ascii="Times New Roman" w:hAnsi="Times New Roman" w:hint="eastAsia"/>
          <w:sz w:val="24"/>
          <w:szCs w:val="21"/>
        </w:rPr>
        <w:t>上海交通大学博士论文</w:t>
      </w:r>
      <w:r w:rsidRPr="000509AE">
        <w:rPr>
          <w:rFonts w:ascii="Times New Roman" w:hAnsi="Times New Roman" w:hint="eastAsia"/>
          <w:sz w:val="24"/>
          <w:szCs w:val="21"/>
        </w:rPr>
        <w:t>, 2011: 34-38</w:t>
      </w:r>
    </w:p>
    <w:p w:rsidR="00D10BB2" w:rsidRDefault="00BA56F3" w:rsidP="002F1AAF">
      <w:pPr>
        <w:pStyle w:val="a3"/>
        <w:numPr>
          <w:ilvl w:val="0"/>
          <w:numId w:val="2"/>
        </w:numPr>
        <w:autoSpaceDE w:val="0"/>
        <w:autoSpaceDN w:val="0"/>
        <w:adjustRightInd w:val="0"/>
        <w:snapToGrid w:val="0"/>
        <w:spacing w:beforeLines="50" w:line="400" w:lineRule="exact"/>
        <w:ind w:firstLineChars="0"/>
        <w:rPr>
          <w:rFonts w:ascii="TimesNewRomanPSMT" w:hAnsi="TimesNewRomanPSMT" w:hint="eastAsia"/>
          <w:color w:val="000000"/>
          <w:sz w:val="24"/>
          <w:szCs w:val="24"/>
        </w:rPr>
        <w:pPrChange w:id="191" w:author="fyp" w:date="2017-09-12T22:09:00Z">
          <w:pPr>
            <w:pStyle w:val="a3"/>
            <w:numPr>
              <w:numId w:val="2"/>
            </w:numPr>
            <w:autoSpaceDE w:val="0"/>
            <w:autoSpaceDN w:val="0"/>
            <w:adjustRightInd w:val="0"/>
            <w:snapToGrid w:val="0"/>
            <w:spacing w:beforeLines="50" w:line="400" w:lineRule="exact"/>
            <w:ind w:left="420" w:firstLineChars="0" w:hanging="420"/>
          </w:pPr>
        </w:pPrChange>
      </w:pPr>
      <w:r w:rsidRPr="00BA56F3">
        <w:rPr>
          <w:rFonts w:ascii="Times New Roman" w:hAnsi="Times New Roman" w:hint="eastAsia"/>
          <w:sz w:val="24"/>
          <w:szCs w:val="21"/>
        </w:rPr>
        <w:t>王婷</w:t>
      </w:r>
      <w:r w:rsidRPr="00BA56F3">
        <w:rPr>
          <w:rFonts w:ascii="Times New Roman" w:hAnsi="Times New Roman" w:hint="eastAsia"/>
          <w:sz w:val="24"/>
          <w:szCs w:val="21"/>
        </w:rPr>
        <w:t>.EMD</w:t>
      </w:r>
      <w:r w:rsidRPr="00BA56F3">
        <w:rPr>
          <w:rFonts w:ascii="Times New Roman" w:hAnsi="Times New Roman" w:hint="eastAsia"/>
          <w:sz w:val="24"/>
          <w:szCs w:val="21"/>
        </w:rPr>
        <w:t>算法研究及其在</w:t>
      </w:r>
      <w:proofErr w:type="gramStart"/>
      <w:r w:rsidRPr="00BA56F3">
        <w:rPr>
          <w:rFonts w:ascii="Times New Roman" w:hAnsi="Times New Roman" w:hint="eastAsia"/>
          <w:sz w:val="24"/>
          <w:szCs w:val="21"/>
        </w:rPr>
        <w:t>信号去噪中</w:t>
      </w:r>
      <w:proofErr w:type="gramEnd"/>
      <w:r w:rsidRPr="00BA56F3">
        <w:rPr>
          <w:rFonts w:ascii="Times New Roman" w:hAnsi="Times New Roman" w:hint="eastAsia"/>
          <w:sz w:val="24"/>
          <w:szCs w:val="21"/>
        </w:rPr>
        <w:t>的应用</w:t>
      </w:r>
      <w:r>
        <w:rPr>
          <w:rFonts w:ascii="Times New Roman" w:hAnsi="Times New Roman" w:hint="eastAsia"/>
          <w:sz w:val="24"/>
          <w:szCs w:val="21"/>
        </w:rPr>
        <w:t>[D</w:t>
      </w:r>
      <w:r>
        <w:rPr>
          <w:rFonts w:ascii="Times New Roman" w:hAnsi="Times New Roman"/>
          <w:sz w:val="24"/>
          <w:szCs w:val="21"/>
        </w:rPr>
        <w:t>]</w:t>
      </w:r>
      <w:r w:rsidRPr="00BA56F3">
        <w:rPr>
          <w:rFonts w:ascii="Times New Roman" w:hAnsi="Times New Roman" w:hint="eastAsia"/>
          <w:sz w:val="24"/>
          <w:szCs w:val="21"/>
        </w:rPr>
        <w:t>.</w:t>
      </w:r>
      <w:r w:rsidRPr="00BA56F3">
        <w:rPr>
          <w:rFonts w:ascii="Times New Roman" w:hAnsi="Times New Roman" w:hint="eastAsia"/>
          <w:sz w:val="24"/>
          <w:szCs w:val="21"/>
        </w:rPr>
        <w:t>黑龙江</w:t>
      </w:r>
      <w:r>
        <w:rPr>
          <w:rFonts w:ascii="Times New Roman" w:hAnsi="Times New Roman" w:hint="eastAsia"/>
          <w:sz w:val="24"/>
          <w:szCs w:val="21"/>
        </w:rPr>
        <w:t>：</w:t>
      </w:r>
      <w:r w:rsidRPr="00BA56F3">
        <w:rPr>
          <w:rFonts w:ascii="Times New Roman" w:hAnsi="Times New Roman" w:hint="eastAsia"/>
          <w:sz w:val="24"/>
          <w:szCs w:val="21"/>
        </w:rPr>
        <w:t>哈尔滨工程大学</w:t>
      </w:r>
      <w:r w:rsidRPr="00820DB6">
        <w:rPr>
          <w:rFonts w:ascii="TimesNewRomanPSMT" w:hAnsi="TimesNewRomanPSMT" w:hint="eastAsia"/>
          <w:color w:val="000000"/>
          <w:sz w:val="24"/>
          <w:szCs w:val="24"/>
        </w:rPr>
        <w:t>博士论文</w:t>
      </w:r>
      <w:r w:rsidRPr="00820DB6">
        <w:rPr>
          <w:rFonts w:ascii="TimesNewRomanPSMT" w:hAnsi="TimesNewRomanPSMT" w:hint="eastAsia"/>
          <w:color w:val="000000"/>
          <w:sz w:val="24"/>
          <w:szCs w:val="24"/>
        </w:rPr>
        <w:t>, 2010:1-5</w:t>
      </w:r>
    </w:p>
    <w:p w:rsidR="00D10BB2" w:rsidRDefault="00037F9C" w:rsidP="002F1AAF">
      <w:pPr>
        <w:pStyle w:val="a3"/>
        <w:numPr>
          <w:ilvl w:val="0"/>
          <w:numId w:val="2"/>
        </w:numPr>
        <w:autoSpaceDE w:val="0"/>
        <w:autoSpaceDN w:val="0"/>
        <w:adjustRightInd w:val="0"/>
        <w:snapToGrid w:val="0"/>
        <w:spacing w:beforeLines="50" w:line="400" w:lineRule="exact"/>
        <w:ind w:firstLineChars="0"/>
        <w:rPr>
          <w:rFonts w:ascii="TimesNewRomanPSMT" w:hAnsi="TimesNewRomanPSMT" w:hint="eastAsia"/>
          <w:color w:val="000000"/>
          <w:sz w:val="24"/>
          <w:szCs w:val="24"/>
        </w:rPr>
        <w:pPrChange w:id="192" w:author="fyp" w:date="2017-09-12T22:09:00Z">
          <w:pPr>
            <w:pStyle w:val="a3"/>
            <w:numPr>
              <w:numId w:val="2"/>
            </w:numPr>
            <w:autoSpaceDE w:val="0"/>
            <w:autoSpaceDN w:val="0"/>
            <w:adjustRightInd w:val="0"/>
            <w:snapToGrid w:val="0"/>
            <w:spacing w:beforeLines="50" w:line="400" w:lineRule="exact"/>
            <w:ind w:left="420" w:firstLineChars="0" w:hanging="420"/>
          </w:pPr>
        </w:pPrChange>
      </w:pPr>
      <w:r w:rsidRPr="00820DB6">
        <w:rPr>
          <w:rFonts w:ascii="TimesNewRomanPSMT" w:hAnsi="TimesNewRomanPSMT"/>
          <w:color w:val="000000"/>
          <w:sz w:val="24"/>
          <w:szCs w:val="24"/>
        </w:rPr>
        <w:t>Parker J., Kenyon R., Troxel D.</w:t>
      </w:r>
      <w:r w:rsidRPr="00820DB6">
        <w:rPr>
          <w:rFonts w:ascii="TimesNewRomanPSMT" w:hAnsi="TimesNewRomanPSMT" w:hint="eastAsia"/>
          <w:color w:val="000000"/>
          <w:sz w:val="24"/>
          <w:szCs w:val="24"/>
        </w:rPr>
        <w:t>，</w:t>
      </w:r>
      <w:r w:rsidRPr="00820DB6">
        <w:rPr>
          <w:rFonts w:ascii="TimesNewRomanPSMT" w:hAnsi="TimesNewRomanPSMT"/>
          <w:color w:val="000000"/>
          <w:sz w:val="24"/>
          <w:szCs w:val="24"/>
        </w:rPr>
        <w:t xml:space="preserve">Comparison of interpolating methods for image </w:t>
      </w:r>
      <w:proofErr w:type="gramStart"/>
      <w:r w:rsidRPr="00820DB6">
        <w:rPr>
          <w:rFonts w:ascii="TimesNewRomanPSMT" w:hAnsi="TimesNewRomanPSMT"/>
          <w:color w:val="000000"/>
          <w:sz w:val="24"/>
          <w:szCs w:val="24"/>
        </w:rPr>
        <w:t>resampling[</w:t>
      </w:r>
      <w:proofErr w:type="gramEnd"/>
      <w:r w:rsidRPr="00820DB6">
        <w:rPr>
          <w:rFonts w:ascii="TimesNewRomanPSMT" w:hAnsi="TimesNewRomanPSMT"/>
          <w:color w:val="000000"/>
          <w:sz w:val="24"/>
          <w:szCs w:val="24"/>
        </w:rPr>
        <w:t>M]. IEEE Transactions on Medical Imaging. 1983</w:t>
      </w:r>
      <w:proofErr w:type="gramStart"/>
      <w:r w:rsidRPr="00820DB6">
        <w:rPr>
          <w:rFonts w:ascii="TimesNewRomanPSMT" w:hAnsi="TimesNewRomanPSMT"/>
          <w:color w:val="000000"/>
          <w:sz w:val="24"/>
          <w:szCs w:val="24"/>
        </w:rPr>
        <w:t>,2</w:t>
      </w:r>
      <w:proofErr w:type="gramEnd"/>
      <w:r w:rsidRPr="00820DB6">
        <w:rPr>
          <w:rFonts w:ascii="TimesNewRomanPSMT" w:hAnsi="TimesNewRomanPSMT"/>
          <w:color w:val="000000"/>
          <w:sz w:val="24"/>
          <w:szCs w:val="24"/>
        </w:rPr>
        <w:t>(1):31-39.</w:t>
      </w:r>
    </w:p>
    <w:p w:rsidR="00D10BB2" w:rsidRDefault="00A0140E" w:rsidP="002F1AAF">
      <w:pPr>
        <w:pStyle w:val="a3"/>
        <w:numPr>
          <w:ilvl w:val="0"/>
          <w:numId w:val="2"/>
        </w:numPr>
        <w:autoSpaceDE w:val="0"/>
        <w:autoSpaceDN w:val="0"/>
        <w:adjustRightInd w:val="0"/>
        <w:snapToGrid w:val="0"/>
        <w:spacing w:beforeLines="50" w:line="400" w:lineRule="exact"/>
        <w:ind w:firstLineChars="0"/>
        <w:rPr>
          <w:rFonts w:ascii="TimesNewRomanPSMT" w:hAnsi="TimesNewRomanPSMT" w:hint="eastAsia"/>
          <w:color w:val="000000"/>
          <w:sz w:val="24"/>
          <w:szCs w:val="24"/>
        </w:rPr>
        <w:pPrChange w:id="193" w:author="fyp" w:date="2017-09-12T22:09:00Z">
          <w:pPr>
            <w:pStyle w:val="a3"/>
            <w:numPr>
              <w:numId w:val="2"/>
            </w:numPr>
            <w:autoSpaceDE w:val="0"/>
            <w:autoSpaceDN w:val="0"/>
            <w:adjustRightInd w:val="0"/>
            <w:snapToGrid w:val="0"/>
            <w:spacing w:beforeLines="50" w:line="400" w:lineRule="exact"/>
            <w:ind w:left="420" w:firstLineChars="0" w:hanging="420"/>
          </w:pPr>
        </w:pPrChange>
      </w:pPr>
      <w:r w:rsidRPr="00820DB6">
        <w:rPr>
          <w:rFonts w:ascii="TimesNewRomanPSMT" w:hAnsi="TimesNewRomanPSMT" w:hint="eastAsia"/>
          <w:color w:val="000000"/>
          <w:sz w:val="24"/>
          <w:szCs w:val="24"/>
        </w:rPr>
        <w:t>黄阳</w:t>
      </w:r>
      <w:r w:rsidRPr="00820DB6">
        <w:rPr>
          <w:rFonts w:ascii="TimesNewRomanPSMT" w:hAnsi="TimesNewRomanPSMT" w:hint="eastAsia"/>
          <w:color w:val="000000"/>
          <w:sz w:val="24"/>
          <w:szCs w:val="24"/>
        </w:rPr>
        <w:t xml:space="preserve">, </w:t>
      </w:r>
      <w:r w:rsidRPr="00820DB6">
        <w:rPr>
          <w:rFonts w:ascii="TimesNewRomanPSMT" w:hAnsi="TimesNewRomanPSMT" w:hint="eastAsia"/>
          <w:color w:val="000000"/>
          <w:sz w:val="24"/>
          <w:szCs w:val="24"/>
        </w:rPr>
        <w:t>邱莲娜</w:t>
      </w:r>
      <w:r w:rsidRPr="00820DB6">
        <w:rPr>
          <w:rFonts w:ascii="TimesNewRomanPSMT" w:hAnsi="TimesNewRomanPSMT" w:hint="eastAsia"/>
          <w:color w:val="000000"/>
          <w:sz w:val="24"/>
          <w:szCs w:val="24"/>
        </w:rPr>
        <w:t xml:space="preserve">, </w:t>
      </w:r>
      <w:r w:rsidRPr="00820DB6">
        <w:rPr>
          <w:rFonts w:ascii="TimesNewRomanPSMT" w:hAnsi="TimesNewRomanPSMT" w:hint="eastAsia"/>
          <w:color w:val="000000"/>
          <w:sz w:val="24"/>
          <w:szCs w:val="24"/>
        </w:rPr>
        <w:t>陈海芬</w:t>
      </w:r>
      <w:r w:rsidRPr="00820DB6">
        <w:rPr>
          <w:rFonts w:ascii="TimesNewRomanPSMT" w:hAnsi="TimesNewRomanPSMT" w:hint="eastAsia"/>
          <w:color w:val="000000"/>
          <w:sz w:val="24"/>
          <w:szCs w:val="24"/>
        </w:rPr>
        <w:t xml:space="preserve">. </w:t>
      </w:r>
      <w:r w:rsidRPr="00820DB6">
        <w:rPr>
          <w:rFonts w:ascii="TimesNewRomanPSMT" w:hAnsi="TimesNewRomanPSMT" w:hint="eastAsia"/>
          <w:color w:val="000000"/>
          <w:sz w:val="24"/>
          <w:szCs w:val="24"/>
        </w:rPr>
        <w:t>不同艾</w:t>
      </w:r>
      <w:proofErr w:type="gramStart"/>
      <w:r w:rsidRPr="00820DB6">
        <w:rPr>
          <w:rFonts w:ascii="TimesNewRomanPSMT" w:hAnsi="TimesNewRomanPSMT" w:hint="eastAsia"/>
          <w:color w:val="000000"/>
          <w:sz w:val="24"/>
          <w:szCs w:val="24"/>
        </w:rPr>
        <w:t>灸</w:t>
      </w:r>
      <w:proofErr w:type="gramEnd"/>
      <w:r w:rsidRPr="00820DB6">
        <w:rPr>
          <w:rFonts w:ascii="TimesNewRomanPSMT" w:hAnsi="TimesNewRomanPSMT" w:hint="eastAsia"/>
          <w:color w:val="000000"/>
          <w:sz w:val="24"/>
          <w:szCs w:val="24"/>
        </w:rPr>
        <w:t>时间对脑卒中厚睡眠功能障碍影响的随机对照研究</w:t>
      </w:r>
      <w:r w:rsidRPr="00820DB6">
        <w:rPr>
          <w:rFonts w:ascii="TimesNewRomanPSMT" w:hAnsi="TimesNewRomanPSMT" w:hint="eastAsia"/>
          <w:color w:val="000000"/>
          <w:sz w:val="24"/>
          <w:szCs w:val="24"/>
        </w:rPr>
        <w:t xml:space="preserve">[J]. </w:t>
      </w:r>
      <w:r w:rsidRPr="00820DB6">
        <w:rPr>
          <w:rFonts w:ascii="TimesNewRomanPSMT" w:hAnsi="TimesNewRomanPSMT" w:hint="eastAsia"/>
          <w:color w:val="000000"/>
          <w:sz w:val="24"/>
          <w:szCs w:val="24"/>
        </w:rPr>
        <w:t>山西中医</w:t>
      </w:r>
      <w:r w:rsidRPr="00820DB6">
        <w:rPr>
          <w:rFonts w:ascii="TimesNewRomanPSMT" w:hAnsi="TimesNewRomanPSMT" w:hint="eastAsia"/>
          <w:color w:val="000000"/>
          <w:sz w:val="24"/>
          <w:szCs w:val="24"/>
        </w:rPr>
        <w:t>, 2016, 32(10): 19-21</w:t>
      </w:r>
    </w:p>
    <w:p w:rsidR="00591C4F" w:rsidRDefault="00591C4F">
      <w:pPr>
        <w:widowControl/>
        <w:jc w:val="left"/>
        <w:rPr>
          <w:rFonts w:ascii="Times New Roman" w:hAnsi="Times New Roman"/>
          <w:sz w:val="24"/>
          <w:szCs w:val="21"/>
        </w:rPr>
      </w:pPr>
      <w:r>
        <w:rPr>
          <w:rFonts w:ascii="Times New Roman" w:hAnsi="Times New Roman"/>
          <w:sz w:val="24"/>
          <w:szCs w:val="21"/>
        </w:rPr>
        <w:br w:type="page"/>
      </w:r>
    </w:p>
    <w:p w:rsidR="00591C4F" w:rsidRDefault="00591C4F" w:rsidP="000E05FB">
      <w:pPr>
        <w:pStyle w:val="ab"/>
        <w:spacing w:before="156"/>
      </w:pPr>
      <w:bookmarkStart w:id="194" w:name="_Toc492044882"/>
      <w:r>
        <w:rPr>
          <w:rFonts w:hint="eastAsia"/>
        </w:rPr>
        <w:lastRenderedPageBreak/>
        <w:t>附录</w:t>
      </w:r>
      <w:bookmarkEnd w:id="194"/>
    </w:p>
    <w:p w:rsidR="00591C4F" w:rsidRDefault="00591C4F">
      <w:pPr>
        <w:widowControl/>
        <w:jc w:val="left"/>
        <w:rPr>
          <w:rFonts w:ascii="Times New Roman" w:hAnsi="Times New Roman"/>
          <w:sz w:val="24"/>
          <w:szCs w:val="21"/>
        </w:rPr>
      </w:pPr>
      <w:r>
        <w:rPr>
          <w:rFonts w:ascii="Times New Roman" w:hAnsi="Times New Roman"/>
          <w:sz w:val="24"/>
          <w:szCs w:val="21"/>
        </w:rPr>
        <w:br w:type="page"/>
      </w:r>
    </w:p>
    <w:p w:rsidR="0035106D" w:rsidRDefault="0035106D">
      <w:pPr>
        <w:widowControl/>
        <w:jc w:val="left"/>
        <w:rPr>
          <w:rFonts w:ascii="Times New Roman" w:hAnsi="Times New Roman"/>
          <w:sz w:val="24"/>
          <w:szCs w:val="21"/>
        </w:rPr>
      </w:pPr>
    </w:p>
    <w:p w:rsidR="0035106D" w:rsidRPr="0035106D" w:rsidRDefault="0035106D" w:rsidP="00F12F1E">
      <w:pPr>
        <w:autoSpaceDE w:val="0"/>
        <w:autoSpaceDN w:val="0"/>
        <w:adjustRightInd w:val="0"/>
        <w:snapToGrid w:val="0"/>
        <w:spacing w:beforeLines="50" w:line="400" w:lineRule="exact"/>
        <w:jc w:val="center"/>
        <w:rPr>
          <w:rFonts w:ascii="黑体" w:eastAsia="黑体" w:hAnsi="黑体"/>
          <w:b/>
          <w:sz w:val="36"/>
          <w:szCs w:val="36"/>
        </w:rPr>
      </w:pPr>
      <w:r>
        <w:rPr>
          <w:rFonts w:ascii="黑体" w:eastAsia="黑体" w:hAnsi="黑体" w:hint="eastAsia"/>
          <w:b/>
          <w:sz w:val="36"/>
          <w:szCs w:val="36"/>
        </w:rPr>
        <w:t>在读期间公开发表</w:t>
      </w:r>
      <w:r w:rsidRPr="0035106D">
        <w:rPr>
          <w:rFonts w:ascii="黑体" w:eastAsia="黑体" w:hAnsi="黑体" w:hint="eastAsia"/>
          <w:b/>
          <w:sz w:val="36"/>
          <w:szCs w:val="36"/>
        </w:rPr>
        <w:t>论文和承担科研项目及取得成果</w:t>
      </w:r>
    </w:p>
    <w:p w:rsidR="0035106D" w:rsidRPr="0035106D" w:rsidRDefault="0035106D" w:rsidP="00D10BB2">
      <w:pPr>
        <w:autoSpaceDE w:val="0"/>
        <w:autoSpaceDN w:val="0"/>
        <w:adjustRightInd w:val="0"/>
        <w:snapToGrid w:val="0"/>
        <w:spacing w:beforeLines="50" w:line="400" w:lineRule="exact"/>
        <w:rPr>
          <w:rFonts w:ascii="Times New Roman" w:hAnsi="Times New Roman"/>
          <w:sz w:val="24"/>
          <w:szCs w:val="21"/>
        </w:rPr>
      </w:pPr>
      <w:r w:rsidRPr="0035106D">
        <w:rPr>
          <w:rFonts w:ascii="Times New Roman" w:hAnsi="Times New Roman" w:hint="eastAsia"/>
          <w:sz w:val="24"/>
          <w:szCs w:val="21"/>
        </w:rPr>
        <w:t>一、论文</w:t>
      </w:r>
    </w:p>
    <w:p w:rsidR="0035106D" w:rsidRPr="0035106D" w:rsidRDefault="0035106D" w:rsidP="00E77C15">
      <w:pPr>
        <w:autoSpaceDE w:val="0"/>
        <w:autoSpaceDN w:val="0"/>
        <w:adjustRightInd w:val="0"/>
        <w:snapToGrid w:val="0"/>
        <w:spacing w:beforeLines="50" w:line="400" w:lineRule="exact"/>
        <w:rPr>
          <w:rFonts w:ascii="Times New Roman" w:hAnsi="Times New Roman"/>
          <w:sz w:val="24"/>
          <w:szCs w:val="21"/>
        </w:rPr>
      </w:pPr>
      <w:r>
        <w:rPr>
          <w:rFonts w:ascii="Times New Roman" w:hAnsi="Times New Roman" w:hint="eastAsia"/>
          <w:sz w:val="24"/>
          <w:szCs w:val="21"/>
        </w:rPr>
        <w:t>贾亚威</w:t>
      </w:r>
      <w:r w:rsidRPr="0035106D">
        <w:rPr>
          <w:rFonts w:ascii="Times New Roman" w:hAnsi="Times New Roman" w:hint="eastAsia"/>
          <w:sz w:val="24"/>
          <w:szCs w:val="21"/>
        </w:rPr>
        <w:t xml:space="preserve">, </w:t>
      </w:r>
      <w:r w:rsidRPr="0035106D">
        <w:rPr>
          <w:rFonts w:ascii="Times New Roman" w:hAnsi="Times New Roman" w:hint="eastAsia"/>
          <w:sz w:val="24"/>
          <w:szCs w:val="21"/>
        </w:rPr>
        <w:t>杨晖</w:t>
      </w:r>
      <w:r>
        <w:rPr>
          <w:rFonts w:ascii="Times New Roman" w:hAnsi="Times New Roman" w:hint="eastAsia"/>
          <w:sz w:val="24"/>
          <w:szCs w:val="21"/>
        </w:rPr>
        <w:t xml:space="preserve">, </w:t>
      </w:r>
      <w:proofErr w:type="gramStart"/>
      <w:r>
        <w:rPr>
          <w:rFonts w:ascii="Times New Roman" w:hAnsi="Times New Roman" w:hint="eastAsia"/>
          <w:sz w:val="24"/>
          <w:szCs w:val="21"/>
        </w:rPr>
        <w:t>李然</w:t>
      </w:r>
      <w:proofErr w:type="gramEnd"/>
      <w:r>
        <w:rPr>
          <w:rFonts w:ascii="Times New Roman" w:hAnsi="Times New Roman" w:hint="eastAsia"/>
          <w:sz w:val="24"/>
          <w:szCs w:val="21"/>
        </w:rPr>
        <w:t xml:space="preserve">, </w:t>
      </w:r>
      <w:r>
        <w:rPr>
          <w:rFonts w:ascii="Times New Roman" w:hAnsi="Times New Roman" w:hint="eastAsia"/>
          <w:sz w:val="24"/>
          <w:szCs w:val="21"/>
        </w:rPr>
        <w:t>刘宏业</w:t>
      </w:r>
      <w:r>
        <w:rPr>
          <w:rFonts w:ascii="Times New Roman" w:hAnsi="Times New Roman" w:hint="eastAsia"/>
          <w:sz w:val="24"/>
          <w:szCs w:val="21"/>
        </w:rPr>
        <w:t xml:space="preserve">, </w:t>
      </w:r>
      <w:r>
        <w:rPr>
          <w:rFonts w:ascii="Times New Roman" w:hAnsi="Times New Roman" w:hint="eastAsia"/>
          <w:sz w:val="24"/>
          <w:szCs w:val="21"/>
        </w:rPr>
        <w:t>范彦平</w:t>
      </w:r>
      <w:r>
        <w:rPr>
          <w:rFonts w:ascii="Times New Roman" w:hAnsi="Times New Roman" w:hint="eastAsia"/>
          <w:sz w:val="24"/>
          <w:szCs w:val="21"/>
        </w:rPr>
        <w:t xml:space="preserve">,  </w:t>
      </w:r>
      <w:r>
        <w:rPr>
          <w:rFonts w:ascii="Times New Roman" w:hAnsi="Times New Roman" w:hint="eastAsia"/>
          <w:sz w:val="24"/>
          <w:szCs w:val="21"/>
        </w:rPr>
        <w:t>郑刚</w:t>
      </w:r>
      <w:r w:rsidRPr="0035106D">
        <w:rPr>
          <w:rFonts w:ascii="Times New Roman" w:hAnsi="Times New Roman" w:hint="eastAsia"/>
          <w:sz w:val="24"/>
          <w:szCs w:val="21"/>
        </w:rPr>
        <w:t xml:space="preserve">. </w:t>
      </w:r>
      <w:r>
        <w:rPr>
          <w:rFonts w:ascii="Times New Roman" w:hAnsi="Times New Roman" w:hint="eastAsia"/>
          <w:sz w:val="24"/>
          <w:szCs w:val="21"/>
        </w:rPr>
        <w:t>激光散斑血流成像对中医理疗的检测</w:t>
      </w:r>
      <w:r w:rsidRPr="0035106D">
        <w:rPr>
          <w:rFonts w:ascii="Times New Roman" w:hAnsi="Times New Roman" w:hint="eastAsia"/>
          <w:sz w:val="24"/>
          <w:szCs w:val="21"/>
        </w:rPr>
        <w:t xml:space="preserve">[J]. </w:t>
      </w:r>
      <w:r>
        <w:rPr>
          <w:rFonts w:ascii="Times New Roman" w:hAnsi="Times New Roman" w:hint="eastAsia"/>
          <w:sz w:val="24"/>
          <w:szCs w:val="21"/>
        </w:rPr>
        <w:t>光学精密工程</w:t>
      </w:r>
      <w:r w:rsidRPr="0035106D">
        <w:rPr>
          <w:rFonts w:ascii="Times New Roman" w:hAnsi="Times New Roman" w:hint="eastAsia"/>
          <w:sz w:val="24"/>
          <w:szCs w:val="21"/>
        </w:rPr>
        <w:t>(</w:t>
      </w:r>
      <w:r>
        <w:rPr>
          <w:rFonts w:ascii="Times New Roman" w:hAnsi="Times New Roman" w:hint="eastAsia"/>
          <w:sz w:val="24"/>
          <w:szCs w:val="21"/>
        </w:rPr>
        <w:t>见刊</w:t>
      </w:r>
      <w:r w:rsidRPr="0035106D">
        <w:rPr>
          <w:rFonts w:ascii="Times New Roman" w:hAnsi="Times New Roman" w:hint="eastAsia"/>
          <w:sz w:val="24"/>
          <w:szCs w:val="21"/>
        </w:rPr>
        <w:t>)</w:t>
      </w:r>
      <w:ins w:id="195" w:author="yang" w:date="2017-09-02T07:51:00Z">
        <w:r w:rsidR="0035084E">
          <w:rPr>
            <w:rFonts w:ascii="Times New Roman" w:hAnsi="Times New Roman" w:hint="eastAsia"/>
            <w:sz w:val="24"/>
            <w:szCs w:val="21"/>
          </w:rPr>
          <w:t>, EI</w:t>
        </w:r>
        <w:r w:rsidR="0035084E">
          <w:rPr>
            <w:rFonts w:ascii="Times New Roman" w:hAnsi="Times New Roman" w:hint="eastAsia"/>
            <w:sz w:val="24"/>
            <w:szCs w:val="21"/>
          </w:rPr>
          <w:t>检索号？</w:t>
        </w:r>
      </w:ins>
      <w:bookmarkStart w:id="196" w:name="_GoBack"/>
      <w:bookmarkEnd w:id="196"/>
    </w:p>
    <w:p w:rsidR="0035106D" w:rsidRPr="0035106D" w:rsidRDefault="0035106D" w:rsidP="00F253BB">
      <w:pPr>
        <w:autoSpaceDE w:val="0"/>
        <w:autoSpaceDN w:val="0"/>
        <w:adjustRightInd w:val="0"/>
        <w:snapToGrid w:val="0"/>
        <w:spacing w:beforeLines="50" w:line="400" w:lineRule="exact"/>
        <w:rPr>
          <w:rFonts w:ascii="Times New Roman" w:hAnsi="Times New Roman"/>
          <w:sz w:val="24"/>
          <w:szCs w:val="21"/>
        </w:rPr>
      </w:pPr>
      <w:r w:rsidRPr="0035106D">
        <w:rPr>
          <w:rFonts w:ascii="Times New Roman" w:hAnsi="Times New Roman" w:hint="eastAsia"/>
          <w:sz w:val="24"/>
          <w:szCs w:val="21"/>
        </w:rPr>
        <w:t>二、专利</w:t>
      </w:r>
    </w:p>
    <w:p w:rsidR="0035106D" w:rsidRPr="0035106D" w:rsidRDefault="0035106D" w:rsidP="00A24A7C">
      <w:pPr>
        <w:autoSpaceDE w:val="0"/>
        <w:autoSpaceDN w:val="0"/>
        <w:adjustRightInd w:val="0"/>
        <w:snapToGrid w:val="0"/>
        <w:spacing w:beforeLines="50" w:line="400" w:lineRule="exact"/>
        <w:rPr>
          <w:rFonts w:ascii="Times New Roman" w:hAnsi="Times New Roman"/>
          <w:sz w:val="24"/>
          <w:szCs w:val="21"/>
        </w:rPr>
      </w:pPr>
      <w:r w:rsidRPr="0035106D">
        <w:rPr>
          <w:rFonts w:ascii="Times New Roman" w:hAnsi="Times New Roman" w:hint="eastAsia"/>
          <w:sz w:val="24"/>
          <w:szCs w:val="21"/>
        </w:rPr>
        <w:t xml:space="preserve">1. </w:t>
      </w:r>
      <w:r w:rsidRPr="0035106D">
        <w:rPr>
          <w:rFonts w:ascii="Times New Roman" w:hAnsi="Times New Roman" w:hint="eastAsia"/>
          <w:sz w:val="24"/>
          <w:szCs w:val="21"/>
        </w:rPr>
        <w:t>发明专利：</w:t>
      </w:r>
      <w:r w:rsidR="00B86DBE" w:rsidRPr="006E6077">
        <w:rPr>
          <w:rFonts w:ascii="Times New Roman" w:hAnsi="Times New Roman"/>
          <w:sz w:val="24"/>
          <w:szCs w:val="21"/>
        </w:rPr>
        <w:t>一种激光散斑血流成像的增强方法</w:t>
      </w:r>
      <w:r w:rsidRPr="0035106D">
        <w:rPr>
          <w:rFonts w:ascii="Times New Roman" w:hAnsi="Times New Roman" w:hint="eastAsia"/>
          <w:sz w:val="24"/>
          <w:szCs w:val="21"/>
        </w:rPr>
        <w:t>，专利申请号：</w:t>
      </w:r>
      <w:r w:rsidRPr="0035106D">
        <w:rPr>
          <w:rFonts w:ascii="Times New Roman" w:hAnsi="Times New Roman" w:hint="eastAsia"/>
          <w:sz w:val="24"/>
          <w:szCs w:val="21"/>
        </w:rPr>
        <w:t>CN</w:t>
      </w:r>
      <w:r w:rsidR="006E6077">
        <w:rPr>
          <w:rFonts w:ascii="Times New Roman" w:hAnsi="Times New Roman"/>
          <w:sz w:val="24"/>
          <w:szCs w:val="21"/>
        </w:rPr>
        <w:t>201610805929</w:t>
      </w:r>
      <w:r w:rsidR="006E6077">
        <w:rPr>
          <w:rFonts w:ascii="Times New Roman" w:hAnsi="Times New Roman" w:hint="eastAsia"/>
          <w:sz w:val="24"/>
          <w:szCs w:val="21"/>
        </w:rPr>
        <w:t>.0</w:t>
      </w:r>
      <w:r w:rsidR="006E6077">
        <w:rPr>
          <w:rFonts w:ascii="Times New Roman" w:hAnsi="Times New Roman" w:hint="eastAsia"/>
          <w:sz w:val="24"/>
          <w:szCs w:val="21"/>
        </w:rPr>
        <w:t>，第一</w:t>
      </w:r>
      <w:r w:rsidRPr="0035106D">
        <w:rPr>
          <w:rFonts w:ascii="Times New Roman" w:hAnsi="Times New Roman" w:hint="eastAsia"/>
          <w:sz w:val="24"/>
          <w:szCs w:val="21"/>
        </w:rPr>
        <w:t>发明人。</w:t>
      </w:r>
    </w:p>
    <w:p w:rsidR="0035106D" w:rsidRPr="0035106D" w:rsidRDefault="0035106D" w:rsidP="003A7A00">
      <w:pPr>
        <w:autoSpaceDE w:val="0"/>
        <w:autoSpaceDN w:val="0"/>
        <w:adjustRightInd w:val="0"/>
        <w:snapToGrid w:val="0"/>
        <w:spacing w:beforeLines="50" w:line="400" w:lineRule="exact"/>
        <w:rPr>
          <w:rFonts w:ascii="Times New Roman" w:hAnsi="Times New Roman"/>
          <w:sz w:val="24"/>
          <w:szCs w:val="21"/>
        </w:rPr>
      </w:pPr>
      <w:r w:rsidRPr="0035106D">
        <w:rPr>
          <w:rFonts w:ascii="Times New Roman" w:hAnsi="Times New Roman" w:hint="eastAsia"/>
          <w:sz w:val="24"/>
          <w:szCs w:val="21"/>
        </w:rPr>
        <w:t xml:space="preserve">2. </w:t>
      </w:r>
      <w:r w:rsidRPr="0035106D">
        <w:rPr>
          <w:rFonts w:ascii="Times New Roman" w:hAnsi="Times New Roman" w:hint="eastAsia"/>
          <w:sz w:val="24"/>
          <w:szCs w:val="21"/>
        </w:rPr>
        <w:t>发明专利：</w:t>
      </w:r>
      <w:r w:rsidR="006E6077" w:rsidRPr="006E6077">
        <w:rPr>
          <w:rFonts w:ascii="Times New Roman" w:hAnsi="Times New Roman"/>
          <w:sz w:val="24"/>
          <w:szCs w:val="21"/>
        </w:rPr>
        <w:t>一种激光散斑图像处理分析方法</w:t>
      </w:r>
      <w:r w:rsidRPr="0035106D">
        <w:rPr>
          <w:rFonts w:ascii="Times New Roman" w:hAnsi="Times New Roman" w:hint="eastAsia"/>
          <w:sz w:val="24"/>
          <w:szCs w:val="21"/>
        </w:rPr>
        <w:t>，专利申请号：</w:t>
      </w:r>
      <w:r w:rsidRPr="0035106D">
        <w:rPr>
          <w:rFonts w:ascii="Times New Roman" w:hAnsi="Times New Roman" w:hint="eastAsia"/>
          <w:sz w:val="24"/>
          <w:szCs w:val="21"/>
        </w:rPr>
        <w:t>CN201</w:t>
      </w:r>
      <w:r w:rsidR="006E6077">
        <w:rPr>
          <w:rFonts w:ascii="Times New Roman" w:hAnsi="Times New Roman"/>
          <w:sz w:val="24"/>
          <w:szCs w:val="21"/>
        </w:rPr>
        <w:t>610801309.9</w:t>
      </w:r>
      <w:r w:rsidR="006E6077">
        <w:rPr>
          <w:rFonts w:ascii="Times New Roman" w:hAnsi="Times New Roman" w:hint="eastAsia"/>
          <w:sz w:val="24"/>
          <w:szCs w:val="21"/>
        </w:rPr>
        <w:t>，第二</w:t>
      </w:r>
      <w:r w:rsidRPr="0035106D">
        <w:rPr>
          <w:rFonts w:ascii="Times New Roman" w:hAnsi="Times New Roman" w:hint="eastAsia"/>
          <w:sz w:val="24"/>
          <w:szCs w:val="21"/>
        </w:rPr>
        <w:t>发明人。</w:t>
      </w:r>
    </w:p>
    <w:p w:rsidR="0035106D" w:rsidRPr="0035106D" w:rsidRDefault="0035106D" w:rsidP="003A7A00">
      <w:pPr>
        <w:autoSpaceDE w:val="0"/>
        <w:autoSpaceDN w:val="0"/>
        <w:adjustRightInd w:val="0"/>
        <w:snapToGrid w:val="0"/>
        <w:spacing w:beforeLines="50" w:line="400" w:lineRule="exact"/>
        <w:rPr>
          <w:rFonts w:ascii="Times New Roman" w:hAnsi="Times New Roman"/>
          <w:sz w:val="24"/>
          <w:szCs w:val="21"/>
        </w:rPr>
      </w:pPr>
      <w:r w:rsidRPr="0035106D">
        <w:rPr>
          <w:rFonts w:ascii="Times New Roman" w:hAnsi="Times New Roman" w:hint="eastAsia"/>
          <w:sz w:val="24"/>
          <w:szCs w:val="21"/>
        </w:rPr>
        <w:t>三、科研项目</w:t>
      </w:r>
    </w:p>
    <w:p w:rsidR="00D10BB2" w:rsidRDefault="0035106D" w:rsidP="002F1AAF">
      <w:pPr>
        <w:autoSpaceDE w:val="0"/>
        <w:autoSpaceDN w:val="0"/>
        <w:adjustRightInd w:val="0"/>
        <w:snapToGrid w:val="0"/>
        <w:spacing w:beforeLines="50" w:line="400" w:lineRule="exact"/>
        <w:rPr>
          <w:rFonts w:ascii="Times New Roman" w:hAnsi="Times New Roman"/>
          <w:sz w:val="24"/>
          <w:szCs w:val="21"/>
        </w:rPr>
      </w:pPr>
      <w:r w:rsidRPr="0035106D">
        <w:rPr>
          <w:rFonts w:ascii="Times New Roman" w:hAnsi="Times New Roman" w:hint="eastAsia"/>
          <w:sz w:val="24"/>
          <w:szCs w:val="21"/>
        </w:rPr>
        <w:t xml:space="preserve">1. </w:t>
      </w:r>
      <w:r w:rsidRPr="0035106D">
        <w:rPr>
          <w:rFonts w:ascii="Times New Roman" w:hAnsi="Times New Roman" w:hint="eastAsia"/>
          <w:sz w:val="24"/>
          <w:szCs w:val="21"/>
        </w:rPr>
        <w:t>国家自然科学基金面上项目，滚筒内颗粒流的颗粒温度散斑可见度光谱测量及模式转变机理研究</w:t>
      </w:r>
      <w:r w:rsidRPr="0035106D">
        <w:rPr>
          <w:rFonts w:ascii="Times New Roman" w:hAnsi="Times New Roman" w:hint="eastAsia"/>
          <w:sz w:val="24"/>
          <w:szCs w:val="21"/>
        </w:rPr>
        <w:t>(11572201)</w:t>
      </w:r>
      <w:r w:rsidRPr="0035106D">
        <w:rPr>
          <w:rFonts w:ascii="Times New Roman" w:hAnsi="Times New Roman" w:hint="eastAsia"/>
          <w:sz w:val="24"/>
          <w:szCs w:val="21"/>
        </w:rPr>
        <w:t>，</w:t>
      </w:r>
      <w:r w:rsidRPr="0035106D">
        <w:rPr>
          <w:rFonts w:ascii="Times New Roman" w:hAnsi="Times New Roman" w:hint="eastAsia"/>
          <w:sz w:val="24"/>
          <w:szCs w:val="21"/>
        </w:rPr>
        <w:t>2016/1/1 - 2019/12/31</w:t>
      </w:r>
      <w:r w:rsidRPr="0035106D">
        <w:rPr>
          <w:rFonts w:ascii="Times New Roman" w:hAnsi="Times New Roman" w:hint="eastAsia"/>
          <w:sz w:val="24"/>
          <w:szCs w:val="21"/>
        </w:rPr>
        <w:t>，主要参加人。</w:t>
      </w:r>
      <w:r>
        <w:rPr>
          <w:rFonts w:ascii="Times New Roman" w:hAnsi="Times New Roman"/>
          <w:sz w:val="24"/>
          <w:szCs w:val="21"/>
        </w:rPr>
        <w:br w:type="page"/>
      </w:r>
    </w:p>
    <w:p w:rsidR="00D10BB2" w:rsidRDefault="0035106D">
      <w:pPr>
        <w:pStyle w:val="ab"/>
        <w:spacing w:before="156"/>
      </w:pPr>
      <w:bookmarkStart w:id="197" w:name="_Toc492044883"/>
      <w:r w:rsidRPr="0035106D">
        <w:rPr>
          <w:rFonts w:hint="eastAsia"/>
        </w:rPr>
        <w:lastRenderedPageBreak/>
        <w:t>致谢</w:t>
      </w:r>
      <w:bookmarkEnd w:id="197"/>
    </w:p>
    <w:p w:rsidR="0035106D" w:rsidRPr="0035106D" w:rsidRDefault="0035106D" w:rsidP="00820DB6">
      <w:pPr>
        <w:pStyle w:val="af2"/>
        <w:ind w:firstLine="480"/>
      </w:pPr>
      <w:r w:rsidRPr="0035106D">
        <w:rPr>
          <w:rFonts w:hint="eastAsia"/>
        </w:rPr>
        <w:t>首先必须诚挚地感谢杨晖老师对本课题以及我本人的耐心指导与指点，本课题从实验立意、目标动机、期望结果再到实验设计、理论积累、模型建立以及后期的数据分析、结果处理、论文撰写都幸得杨晖老师指点，在课题研究过程中，我能与杨老师保持交流、交换意见是本课题得以顺利完成的重要原因，杨老师也为此倾入了大量的时间和精力。杨晖老师不仅学识渊博、治学严谨，对科研教学、对学生培养更是一丝不苟，严格要求，这使得我能在研究生阶段提升显著，收获颇丰，作为杨老师的学生我感到万分的荣幸与感激。</w:t>
      </w:r>
    </w:p>
    <w:p w:rsidR="0035106D" w:rsidRPr="0035106D" w:rsidRDefault="0035106D" w:rsidP="00820DB6">
      <w:pPr>
        <w:pStyle w:val="af2"/>
        <w:ind w:firstLine="480"/>
      </w:pPr>
      <w:r w:rsidRPr="0035106D">
        <w:rPr>
          <w:rFonts w:hint="eastAsia"/>
        </w:rPr>
        <w:t>其次，杨晖老师辛勤严谨的科研作风、乐观积极的生活态度永远是我学习的榜样。研究生期间，无论是学习、工作还是生活上，杨晖导师都给了我悉心的指导和无微不至的照顾，并为我提供了良好的学习氛围与工作环境。杨老师的夫人，我们可亲可爱的师母孔平老师，同样对我们关心备至、无比照料。可以说杨晖老师夫妇不仅仅教给我知识，更传授以我乐观积极、不畏艰难的生活态度。再次感谢杨老师与孔老师在这三年里的指导与照顾，学生没齿难忘！</w:t>
      </w:r>
    </w:p>
    <w:p w:rsidR="0035106D" w:rsidRPr="0035106D" w:rsidRDefault="0035106D" w:rsidP="00820DB6">
      <w:pPr>
        <w:pStyle w:val="af2"/>
        <w:ind w:firstLine="480"/>
      </w:pPr>
      <w:r w:rsidRPr="0035106D">
        <w:rPr>
          <w:rFonts w:hint="eastAsia"/>
        </w:rPr>
        <w:t>独学而无友，则孤陋而寡闻。这两年里我有幸认识了实验室的各位同窗好友，他们给予了我大量的关心和帮助：感谢李然博士在实验及论文方面提供的诸多指导与帮助，李然师兄的器重与鼓励，使我在迷茫时不至于迷失方向、在困难时敢于迎难而上；感谢</w:t>
      </w:r>
      <w:r w:rsidR="005E202D">
        <w:rPr>
          <w:rFonts w:hint="eastAsia"/>
        </w:rPr>
        <w:t>龚建铭</w:t>
      </w:r>
      <w:r w:rsidR="000E1403">
        <w:rPr>
          <w:rFonts w:hint="eastAsia"/>
        </w:rPr>
        <w:t>、陈晨、曹坤武与胡哲</w:t>
      </w:r>
      <w:r w:rsidRPr="0035106D">
        <w:rPr>
          <w:rFonts w:hint="eastAsia"/>
        </w:rPr>
        <w:t>等同学在实验以及论文修改过程中提供的帮助。论文取得的成果花费了他们大量的工作时间和辛勤汗水。在此表示由衷的谢意。</w:t>
      </w:r>
    </w:p>
    <w:p w:rsidR="0035106D" w:rsidRPr="0035106D" w:rsidRDefault="0035106D" w:rsidP="00820DB6">
      <w:pPr>
        <w:pStyle w:val="af2"/>
        <w:ind w:firstLine="480"/>
      </w:pPr>
      <w:r w:rsidRPr="0035106D">
        <w:rPr>
          <w:rFonts w:hint="eastAsia"/>
        </w:rPr>
        <w:t>同时，还要感谢一直陪伴我的家人、同学和朋友。在我遇到问题和困难的时候，不断地给予我帮助和支持，成为我完成学业的坚强后盾。正是由于以上的鼓励和鞭策</w:t>
      </w:r>
      <w:r w:rsidRPr="0035106D">
        <w:rPr>
          <w:rFonts w:hint="eastAsia"/>
        </w:rPr>
        <w:t>,</w:t>
      </w:r>
      <w:r w:rsidRPr="0035106D">
        <w:rPr>
          <w:rFonts w:hint="eastAsia"/>
        </w:rPr>
        <w:t>使我能够顺利完成自己的学习任务和学位论文。</w:t>
      </w:r>
    </w:p>
    <w:p w:rsidR="00037F9C" w:rsidRPr="0035106D" w:rsidRDefault="0035106D" w:rsidP="00820DB6">
      <w:pPr>
        <w:pStyle w:val="af2"/>
        <w:ind w:firstLine="480"/>
      </w:pPr>
      <w:r w:rsidRPr="0035106D">
        <w:rPr>
          <w:rFonts w:hint="eastAsia"/>
        </w:rPr>
        <w:t>最后，由衷的感谢为评审本文而付出辛勤与汗水的各位专家和教授们。</w:t>
      </w:r>
    </w:p>
    <w:sectPr w:rsidR="00037F9C" w:rsidRPr="0035106D" w:rsidSect="00BF3AA5">
      <w:footerReference w:type="default" r:id="rId52"/>
      <w:pgSz w:w="11906" w:h="16838"/>
      <w:pgMar w:top="1440" w:right="1800" w:bottom="1440" w:left="1800" w:header="851" w:footer="992" w:gutter="0"/>
      <w:pgNumType w:start="1"/>
      <w:cols w:space="425"/>
      <w:docGrid w:type="lines" w:linePitch="312"/>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0" w:author="yang" w:date="2017-09-12T23:04:00Z" w:initials="y">
    <w:p w:rsidR="00D10BB2" w:rsidRDefault="00D10BB2">
      <w:pPr>
        <w:pStyle w:val="aa"/>
      </w:pPr>
      <w:r>
        <w:rPr>
          <w:rStyle w:val="a9"/>
        </w:rPr>
        <w:annotationRef/>
      </w:r>
      <w:r>
        <w:rPr>
          <w:rFonts w:hint="eastAsia"/>
        </w:rPr>
        <w:t>激光散斑成像技术建议改为散斑血流成像技术，后面统一这个说法</w:t>
      </w:r>
    </w:p>
  </w:comment>
  <w:comment w:id="7" w:author="Windows 用户" w:date="2017-09-12T23:04:00Z" w:initials="W用">
    <w:p w:rsidR="00D10BB2" w:rsidRDefault="00D10BB2">
      <w:pPr>
        <w:pStyle w:val="aa"/>
      </w:pPr>
      <w:r>
        <w:rPr>
          <w:rStyle w:val="a9"/>
        </w:rPr>
        <w:annotationRef/>
      </w:r>
      <w:r>
        <w:rPr>
          <w:rFonts w:hint="eastAsia"/>
        </w:rPr>
        <w:t>这里量化和功效评估是递进关系，不要用另一方面</w:t>
      </w:r>
      <w:r>
        <w:t>…</w:t>
      </w:r>
    </w:p>
  </w:comment>
  <w:comment w:id="8" w:author="Windows 用户" w:date="2017-09-12T23:09:00Z" w:initials="W用">
    <w:p w:rsidR="00D10BB2" w:rsidRDefault="00D10BB2">
      <w:pPr>
        <w:pStyle w:val="aa"/>
      </w:pPr>
      <w:r>
        <w:rPr>
          <w:rStyle w:val="a9"/>
        </w:rPr>
        <w:annotationRef/>
      </w:r>
      <w:r>
        <w:rPr>
          <w:rFonts w:hint="eastAsia"/>
        </w:rPr>
        <w:t>该部分像是小论文的摘要，而不是大论文的摘要，需要对你</w:t>
      </w:r>
      <w:r w:rsidR="00CA78C0">
        <w:rPr>
          <w:rFonts w:hint="eastAsia"/>
        </w:rPr>
        <w:t>论文</w:t>
      </w:r>
      <w:r>
        <w:rPr>
          <w:rFonts w:hint="eastAsia"/>
        </w:rPr>
        <w:t>每一章的工作有个介绍，及结果与创新点。再有你摘要只有两段，第一段无关紧要的写这么多，而第二段主要研究内容这么一点</w:t>
      </w:r>
    </w:p>
  </w:comment>
  <w:comment w:id="12" w:author="Windows 用户" w:date="2017-09-12T23:04:00Z" w:initials="W用">
    <w:p w:rsidR="00D10BB2" w:rsidRDefault="00D10BB2">
      <w:pPr>
        <w:pStyle w:val="aa"/>
      </w:pPr>
      <w:r>
        <w:rPr>
          <w:rStyle w:val="a9"/>
        </w:rPr>
        <w:annotationRef/>
      </w:r>
      <w:r>
        <w:rPr>
          <w:rFonts w:hint="eastAsia"/>
        </w:rPr>
        <w:t>背景介绍部分太多，有点啰嗦，研究现状和存在问题部分太简单，应该重点在现状介绍和存在问题描述，这样才能体现你做的工作的科学意义，而且后面的章节都主要围绕问题的解决展开</w:t>
      </w:r>
    </w:p>
  </w:comment>
  <w:comment w:id="18" w:author="Windows 用户" w:date="2017-09-12T23:04:00Z" w:initials="W用">
    <w:p w:rsidR="00D10BB2" w:rsidRDefault="00D10BB2">
      <w:pPr>
        <w:pStyle w:val="aa"/>
      </w:pPr>
      <w:r>
        <w:rPr>
          <w:rStyle w:val="a9"/>
        </w:rPr>
        <w:annotationRef/>
      </w:r>
      <w:r>
        <w:rPr>
          <w:rFonts w:hint="eastAsia"/>
        </w:rPr>
        <w:t>现状和问题分析不够透彻，存在问题要与你的创新点联系起来，你的创新点就是你分析的问题的解决方法，</w:t>
      </w:r>
    </w:p>
  </w:comment>
  <w:comment w:id="20" w:author="Windows 用户" w:date="2017-09-12T23:04:00Z" w:initials="W用">
    <w:p w:rsidR="00D10BB2" w:rsidRDefault="00D10BB2">
      <w:pPr>
        <w:pStyle w:val="aa"/>
      </w:pPr>
      <w:r>
        <w:rPr>
          <w:rStyle w:val="a9"/>
        </w:rPr>
        <w:annotationRef/>
      </w:r>
      <w:r>
        <w:rPr>
          <w:rFonts w:hint="eastAsia"/>
        </w:rPr>
        <w:t>该处没有必要大段的介绍研究意义，稍微简单</w:t>
      </w:r>
      <w:proofErr w:type="gramStart"/>
      <w:r>
        <w:rPr>
          <w:rFonts w:hint="eastAsia"/>
        </w:rPr>
        <w:t>题一下</w:t>
      </w:r>
      <w:proofErr w:type="gramEnd"/>
      <w:r>
        <w:rPr>
          <w:rFonts w:hint="eastAsia"/>
        </w:rPr>
        <w:t>你总结出的存在问题，然后介绍你的研究内容，除了原理介绍章节外，最好每个章节对应解决你分析的问题</w:t>
      </w:r>
    </w:p>
  </w:comment>
  <w:comment w:id="21" w:author="Windows 用户" w:date="2017-09-12T23:04:00Z" w:initials="W用">
    <w:p w:rsidR="00D10BB2" w:rsidRDefault="00D10BB2">
      <w:pPr>
        <w:pStyle w:val="aa"/>
      </w:pPr>
      <w:r>
        <w:rPr>
          <w:rStyle w:val="a9"/>
        </w:rPr>
        <w:annotationRef/>
      </w:r>
      <w:r>
        <w:rPr>
          <w:rFonts w:hint="eastAsia"/>
        </w:rPr>
        <w:t>第三章实验系统搭建合并第五章中，保持实验系统部分统一</w:t>
      </w:r>
    </w:p>
  </w:comment>
  <w:comment w:id="23" w:author="fyp" w:date="2017-09-12T23:04:00Z" w:initials="f">
    <w:p w:rsidR="00D10BB2" w:rsidRDefault="00D10BB2">
      <w:pPr>
        <w:pStyle w:val="aa"/>
      </w:pPr>
      <w:r>
        <w:rPr>
          <w:rStyle w:val="a9"/>
        </w:rPr>
        <w:annotationRef/>
      </w:r>
      <w:r w:rsidR="00D840F9">
        <w:rPr>
          <w:rFonts w:hint="eastAsia"/>
        </w:rPr>
        <w:t>后面</w:t>
      </w:r>
      <w:r w:rsidR="005A11B7">
        <w:rPr>
          <w:rFonts w:hint="eastAsia"/>
        </w:rPr>
        <w:t>几章开头有引言，这章也要有，格式要保持一致</w:t>
      </w:r>
    </w:p>
  </w:comment>
  <w:comment w:id="25" w:author="fyp" w:date="2017-09-12T23:04:00Z" w:initials="f">
    <w:p w:rsidR="00E77C15" w:rsidRDefault="00E77C15">
      <w:pPr>
        <w:pStyle w:val="aa"/>
      </w:pPr>
      <w:r>
        <w:rPr>
          <w:rStyle w:val="a9"/>
        </w:rPr>
        <w:annotationRef/>
      </w:r>
      <w:r>
        <w:rPr>
          <w:rFonts w:hint="eastAsia"/>
        </w:rPr>
        <w:t>既然这一章是介绍原理，所以最好该节中能以公式来描述激光</w:t>
      </w:r>
      <w:r w:rsidR="009B77B9">
        <w:rPr>
          <w:rFonts w:hint="eastAsia"/>
        </w:rPr>
        <w:t>散斑现象，这样别人看的也不累，也不用看你长篇累牍</w:t>
      </w:r>
    </w:p>
  </w:comment>
  <w:comment w:id="26" w:author="fyp" w:date="2017-09-12T23:04:00Z" w:initials="f">
    <w:p w:rsidR="00F253BB" w:rsidRDefault="00F253BB">
      <w:pPr>
        <w:pStyle w:val="aa"/>
      </w:pPr>
      <w:r>
        <w:rPr>
          <w:rStyle w:val="a9"/>
        </w:rPr>
        <w:annotationRef/>
      </w:r>
      <w:r>
        <w:rPr>
          <w:rFonts w:hint="eastAsia"/>
        </w:rPr>
        <w:t>该图看能不能自己画</w:t>
      </w:r>
    </w:p>
  </w:comment>
  <w:comment w:id="28" w:author="fyp" w:date="2017-09-12T23:04:00Z" w:initials="f">
    <w:p w:rsidR="00851AAD" w:rsidRDefault="00851AAD">
      <w:pPr>
        <w:pStyle w:val="aa"/>
      </w:pPr>
      <w:r>
        <w:rPr>
          <w:rStyle w:val="a9"/>
        </w:rPr>
        <w:annotationRef/>
      </w:r>
      <w:r>
        <w:rPr>
          <w:rFonts w:hint="eastAsia"/>
        </w:rPr>
        <w:t>要有个过渡，简单介绍下激光散斑怎么测速</w:t>
      </w:r>
    </w:p>
  </w:comment>
  <w:comment w:id="33" w:author="fyp" w:date="2017-09-12T23:04:00Z" w:initials="f">
    <w:p w:rsidR="00A24A7C" w:rsidRDefault="00A24A7C">
      <w:pPr>
        <w:pStyle w:val="aa"/>
      </w:pPr>
      <w:r>
        <w:rPr>
          <w:rStyle w:val="a9"/>
        </w:rPr>
        <w:annotationRef/>
      </w:r>
      <w:r>
        <w:rPr>
          <w:rFonts w:hint="eastAsia"/>
        </w:rPr>
        <w:t>K</w:t>
      </w:r>
      <w:r>
        <w:rPr>
          <w:rFonts w:hint="eastAsia"/>
        </w:rPr>
        <w:t>代表是什么在前文中最好交代清楚</w:t>
      </w:r>
    </w:p>
  </w:comment>
  <w:comment w:id="36" w:author="fyp" w:date="2017-09-12T23:04:00Z" w:initials="f">
    <w:p w:rsidR="003A7A00" w:rsidRDefault="003A7A00">
      <w:pPr>
        <w:pStyle w:val="aa"/>
      </w:pPr>
      <w:r>
        <w:rPr>
          <w:rStyle w:val="a9"/>
        </w:rPr>
        <w:annotationRef/>
      </w:r>
      <w:r>
        <w:rPr>
          <w:rFonts w:hint="eastAsia"/>
        </w:rPr>
        <w:t>全称，不要</w:t>
      </w:r>
      <w:proofErr w:type="gramStart"/>
      <w:r>
        <w:rPr>
          <w:rFonts w:hint="eastAsia"/>
        </w:rPr>
        <w:t>自已</w:t>
      </w:r>
      <w:proofErr w:type="gramEnd"/>
      <w:r>
        <w:rPr>
          <w:rFonts w:hint="eastAsia"/>
        </w:rPr>
        <w:t>想怎么写就怎么写，或者干脆不要写“对比”</w:t>
      </w:r>
    </w:p>
  </w:comment>
  <w:comment w:id="37" w:author="fyp" w:date="2017-09-12T23:04:00Z" w:initials="f">
    <w:p w:rsidR="003A7A00" w:rsidRPr="003A7A00" w:rsidRDefault="003A7A00">
      <w:pPr>
        <w:pStyle w:val="aa"/>
      </w:pPr>
      <w:r>
        <w:rPr>
          <w:rStyle w:val="a9"/>
        </w:rPr>
        <w:annotationRef/>
      </w:r>
      <m:oMath>
        <m:r>
          <w:rPr>
            <w:rFonts w:ascii="Cambria Math" w:hAnsi="Cambria Math"/>
          </w:rPr>
          <m:t>β</m:t>
        </m:r>
      </m:oMath>
      <w:r w:rsidR="0076162A">
        <w:rPr>
          <w:rFonts w:hint="eastAsia"/>
        </w:rPr>
        <w:t>解释放在第一次出现的下面</w:t>
      </w:r>
    </w:p>
  </w:comment>
  <w:comment w:id="38" w:author="fyp" w:date="2017-09-12T23:04:00Z" w:initials="f">
    <w:p w:rsidR="000418FC" w:rsidRDefault="000418FC">
      <w:pPr>
        <w:pStyle w:val="aa"/>
      </w:pPr>
      <w:r>
        <w:rPr>
          <w:rStyle w:val="a9"/>
        </w:rPr>
        <w:annotationRef/>
      </w:r>
      <w:r>
        <w:rPr>
          <w:rFonts w:hint="eastAsia"/>
        </w:rPr>
        <w:t>一下散斑对比度，一下散斑衬比度，概念要统一</w:t>
      </w:r>
    </w:p>
  </w:comment>
  <w:comment w:id="39" w:author="fyp" w:date="2017-09-12T23:04:00Z" w:initials="f">
    <w:p w:rsidR="00AF255A" w:rsidRDefault="00AF255A">
      <w:pPr>
        <w:pStyle w:val="aa"/>
      </w:pPr>
      <w:r>
        <w:rPr>
          <w:rStyle w:val="a9"/>
        </w:rPr>
        <w:annotationRef/>
      </w:r>
      <w:r>
        <w:rPr>
          <w:rFonts w:hint="eastAsia"/>
        </w:rPr>
        <w:t>变量都要斜体，全文都要改</w:t>
      </w:r>
    </w:p>
  </w:comment>
  <w:comment w:id="52" w:author="fyp" w:date="2017-09-12T23:04:00Z" w:initials="f">
    <w:p w:rsidR="002F1AAF" w:rsidRDefault="002F1AAF">
      <w:pPr>
        <w:pStyle w:val="aa"/>
      </w:pPr>
      <w:r>
        <w:rPr>
          <w:rStyle w:val="a9"/>
        </w:rPr>
        <w:annotationRef/>
      </w:r>
      <w:r>
        <w:rPr>
          <w:rFonts w:hint="eastAsia"/>
        </w:rPr>
        <w:t>前人有这种表示，列出参考文献</w:t>
      </w:r>
    </w:p>
  </w:comment>
  <w:comment w:id="57" w:author="fyp" w:date="2017-09-12T23:04:00Z" w:initials="f">
    <w:p w:rsidR="00851AAD" w:rsidRDefault="00851AAD">
      <w:pPr>
        <w:pStyle w:val="aa"/>
      </w:pPr>
      <w:r>
        <w:rPr>
          <w:rStyle w:val="a9"/>
        </w:rPr>
        <w:annotationRef/>
      </w:r>
      <w:r>
        <w:rPr>
          <w:rFonts w:hint="eastAsia"/>
        </w:rPr>
        <w:t>要点出最后你所用的方法，不要让读者去猜</w:t>
      </w:r>
    </w:p>
  </w:comment>
  <w:comment w:id="59" w:author="fyp" w:date="2017-09-12T23:04:00Z" w:initials="f">
    <w:p w:rsidR="00AA748B" w:rsidRDefault="00AA748B">
      <w:pPr>
        <w:pStyle w:val="aa"/>
      </w:pPr>
      <w:r>
        <w:rPr>
          <w:rStyle w:val="a9"/>
        </w:rPr>
        <w:annotationRef/>
      </w:r>
      <w:r>
        <w:rPr>
          <w:rFonts w:hint="eastAsia"/>
        </w:rPr>
        <w:t>为啥这两种方法都可用公式表达，为什么要用文字，公式简洁明了，文字描述繁琐</w:t>
      </w:r>
    </w:p>
  </w:comment>
  <w:comment w:id="60" w:author="fyp" w:date="2017-09-12T23:04:00Z" w:initials="f">
    <w:p w:rsidR="0048314C" w:rsidRDefault="0048314C">
      <w:pPr>
        <w:pStyle w:val="aa"/>
      </w:pPr>
      <w:r>
        <w:rPr>
          <w:rStyle w:val="a9"/>
        </w:rPr>
        <w:annotationRef/>
      </w:r>
      <w:r>
        <w:rPr>
          <w:rFonts w:hint="eastAsia"/>
        </w:rPr>
        <w:t>通过对比分析，你要总结出你最终所选用的方法</w:t>
      </w:r>
    </w:p>
  </w:comment>
  <w:comment w:id="63" w:author="fyp" w:date="2017-09-12T23:04:00Z" w:initials="f">
    <w:p w:rsidR="003B6A2E" w:rsidRDefault="003B6A2E">
      <w:pPr>
        <w:pStyle w:val="aa"/>
      </w:pPr>
      <w:r>
        <w:rPr>
          <w:rStyle w:val="a9"/>
        </w:rPr>
        <w:annotationRef/>
      </w:r>
      <w:r>
        <w:rPr>
          <w:rFonts w:hint="eastAsia"/>
        </w:rPr>
        <w:t>该部分与实验部分综合一起</w:t>
      </w:r>
    </w:p>
  </w:comment>
  <w:comment w:id="108" w:author="fyp" w:date="2017-09-12T23:04:00Z" w:initials="f">
    <w:p w:rsidR="004C10E6" w:rsidRDefault="004C10E6">
      <w:pPr>
        <w:pStyle w:val="aa"/>
      </w:pPr>
      <w:r>
        <w:rPr>
          <w:rStyle w:val="a9"/>
        </w:rPr>
        <w:annotationRef/>
      </w:r>
      <w:r>
        <w:rPr>
          <w:rFonts w:hint="eastAsia"/>
        </w:rPr>
        <w:t>窗口大小</w:t>
      </w:r>
      <w:r>
        <w:rPr>
          <w:rFonts w:hint="eastAsia"/>
        </w:rPr>
        <w:t>7*7</w:t>
      </w:r>
      <w:r>
        <w:rPr>
          <w:rFonts w:hint="eastAsia"/>
        </w:rPr>
        <w:t>怎么得出要用数据说话，可以对比不同窗口的效果</w:t>
      </w:r>
      <w:r w:rsidR="007E6897">
        <w:rPr>
          <w:rFonts w:hint="eastAsia"/>
        </w:rPr>
        <w:t>再得出采用什么窗口</w:t>
      </w:r>
    </w:p>
  </w:comment>
  <w:comment w:id="115" w:author="fyp" w:date="2017-09-12T23:04:00Z" w:initials="f">
    <w:p w:rsidR="007E6897" w:rsidRDefault="007E6897">
      <w:pPr>
        <w:pStyle w:val="aa"/>
      </w:pPr>
      <w:r>
        <w:rPr>
          <w:rStyle w:val="a9"/>
        </w:rPr>
        <w:annotationRef/>
      </w:r>
      <w:r>
        <w:rPr>
          <w:rFonts w:hint="eastAsia"/>
        </w:rPr>
        <w:t>现在还没开始实验</w:t>
      </w:r>
    </w:p>
  </w:comment>
  <w:comment w:id="118" w:author="fyp" w:date="2017-09-12T23:04:00Z" w:initials="f">
    <w:p w:rsidR="004E681B" w:rsidRDefault="004E681B">
      <w:pPr>
        <w:pStyle w:val="aa"/>
      </w:pPr>
      <w:r>
        <w:rPr>
          <w:rStyle w:val="a9"/>
        </w:rPr>
        <w:annotationRef/>
      </w:r>
      <w:r>
        <w:rPr>
          <w:rFonts w:hint="eastAsia"/>
        </w:rPr>
        <w:t>公式标号都要右对齐</w:t>
      </w:r>
    </w:p>
  </w:comment>
  <w:comment w:id="122" w:author="fyp" w:date="2017-09-12T23:04:00Z" w:initials="f">
    <w:p w:rsidR="004E681B" w:rsidRDefault="004E681B">
      <w:pPr>
        <w:pStyle w:val="aa"/>
      </w:pPr>
      <w:r>
        <w:rPr>
          <w:rStyle w:val="a9"/>
        </w:rPr>
        <w:annotationRef/>
      </w:r>
      <w:r>
        <w:rPr>
          <w:rFonts w:hint="eastAsia"/>
        </w:rPr>
        <w:t>流程图统一用中文，图标说明中也是同样情况</w:t>
      </w:r>
    </w:p>
  </w:comment>
  <w:comment w:id="123" w:author="fyp" w:date="2017-09-12T23:04:00Z" w:initials="f">
    <w:p w:rsidR="008918DE" w:rsidRDefault="008918DE">
      <w:pPr>
        <w:pStyle w:val="aa"/>
      </w:pPr>
      <w:r>
        <w:rPr>
          <w:rStyle w:val="a9"/>
        </w:rPr>
        <w:annotationRef/>
      </w:r>
      <w:r>
        <w:rPr>
          <w:rFonts w:hint="eastAsia"/>
        </w:rPr>
        <w:t>稍微总结下处理结果，</w:t>
      </w:r>
      <w:proofErr w:type="gramStart"/>
      <w:r>
        <w:rPr>
          <w:rFonts w:hint="eastAsia"/>
        </w:rPr>
        <w:t>别突然</w:t>
      </w:r>
      <w:proofErr w:type="gramEnd"/>
      <w:r>
        <w:rPr>
          <w:rFonts w:hint="eastAsia"/>
        </w:rPr>
        <w:t>就结束了</w:t>
      </w:r>
    </w:p>
  </w:comment>
  <w:comment w:id="126" w:author="fyp" w:date="2017-09-12T23:04:00Z" w:initials="f">
    <w:p w:rsidR="008918DE" w:rsidRDefault="008918DE">
      <w:pPr>
        <w:pStyle w:val="aa"/>
      </w:pPr>
      <w:r>
        <w:rPr>
          <w:rStyle w:val="a9"/>
        </w:rPr>
        <w:annotationRef/>
      </w:r>
      <w:r>
        <w:rPr>
          <w:rFonts w:hint="eastAsia"/>
        </w:rPr>
        <w:t>这一章开头也是要有引言，介绍为什么要做这一章工作，及简要概述所做的工作</w:t>
      </w:r>
    </w:p>
  </w:comment>
  <w:comment w:id="136" w:author="fyp" w:date="2017-09-12T23:04:00Z" w:initials="f">
    <w:p w:rsidR="000C4388" w:rsidRDefault="000C4388">
      <w:pPr>
        <w:pStyle w:val="aa"/>
      </w:pPr>
      <w:r>
        <w:rPr>
          <w:rStyle w:val="a9"/>
        </w:rPr>
        <w:annotationRef/>
      </w:r>
      <w:r>
        <w:rPr>
          <w:rFonts w:hint="eastAsia"/>
        </w:rPr>
        <w:t>做每一个测试都要描述下测试结果和结论</w:t>
      </w:r>
    </w:p>
  </w:comment>
  <w:comment w:id="137" w:author="fyp" w:date="2017-09-12T23:04:00Z" w:initials="f">
    <w:p w:rsidR="000C4388" w:rsidRDefault="000C4388">
      <w:pPr>
        <w:pStyle w:val="aa"/>
      </w:pPr>
      <w:r>
        <w:rPr>
          <w:rStyle w:val="a9"/>
        </w:rPr>
        <w:annotationRef/>
      </w:r>
      <w:r>
        <w:rPr>
          <w:rFonts w:hint="eastAsia"/>
        </w:rPr>
        <w:t>同上</w:t>
      </w:r>
    </w:p>
  </w:comment>
  <w:comment w:id="138" w:author="fyp" w:date="2017-09-12T23:04:00Z" w:initials="f">
    <w:p w:rsidR="000C4388" w:rsidRDefault="000C4388">
      <w:pPr>
        <w:pStyle w:val="aa"/>
      </w:pPr>
      <w:r>
        <w:rPr>
          <w:rStyle w:val="a9"/>
        </w:rPr>
        <w:annotationRef/>
      </w:r>
      <w:r>
        <w:rPr>
          <w:rFonts w:hint="eastAsia"/>
        </w:rPr>
        <w:t>分别放到</w:t>
      </w:r>
      <w:r w:rsidR="007065C0">
        <w:rPr>
          <w:rFonts w:hint="eastAsia"/>
        </w:rPr>
        <w:t>图</w:t>
      </w:r>
      <w:r w:rsidR="007065C0">
        <w:rPr>
          <w:rFonts w:hint="eastAsia"/>
        </w:rPr>
        <w:t>5.3</w:t>
      </w:r>
      <w:r w:rsidR="007065C0">
        <w:rPr>
          <w:rFonts w:hint="eastAsia"/>
        </w:rPr>
        <w:t>和</w:t>
      </w:r>
      <w:r w:rsidR="007065C0">
        <w:rPr>
          <w:rFonts w:hint="eastAsia"/>
        </w:rPr>
        <w:t>5.4</w:t>
      </w:r>
      <w:r w:rsidR="007065C0">
        <w:rPr>
          <w:rFonts w:hint="eastAsia"/>
        </w:rPr>
        <w:t>的图位置处描述，或者把</w:t>
      </w:r>
      <w:r w:rsidR="007065C0">
        <w:rPr>
          <w:rFonts w:hint="eastAsia"/>
        </w:rPr>
        <w:t>5.3</w:t>
      </w:r>
      <w:r w:rsidR="007065C0">
        <w:rPr>
          <w:rFonts w:hint="eastAsia"/>
        </w:rPr>
        <w:t>和</w:t>
      </w:r>
      <w:r w:rsidR="007065C0">
        <w:rPr>
          <w:rFonts w:hint="eastAsia"/>
        </w:rPr>
        <w:t>5.4</w:t>
      </w:r>
      <w:r w:rsidR="007065C0">
        <w:rPr>
          <w:rFonts w:hint="eastAsia"/>
        </w:rPr>
        <w:t>图的</w:t>
      </w:r>
      <w:r w:rsidR="007065C0">
        <w:rPr>
          <w:rFonts w:hint="eastAsia"/>
        </w:rPr>
        <w:t>c</w:t>
      </w:r>
      <w:r w:rsidR="007065C0">
        <w:rPr>
          <w:rFonts w:hint="eastAsia"/>
        </w:rPr>
        <w:t>部分提出来放在一起，然后分析</w:t>
      </w:r>
      <w:r w:rsidR="007065C0">
        <w:rPr>
          <w:rFonts w:hint="eastAsia"/>
        </w:rPr>
        <w:t>30</w:t>
      </w:r>
      <w:r w:rsidR="007065C0">
        <w:rPr>
          <w:rFonts w:hint="eastAsia"/>
        </w:rPr>
        <w:t>分钟的实验现象</w:t>
      </w:r>
    </w:p>
  </w:comment>
  <w:comment w:id="150" w:author="fyp" w:date="2017-09-12T23:04:00Z" w:initials="f">
    <w:p w:rsidR="005926EE" w:rsidRDefault="005926EE">
      <w:pPr>
        <w:pStyle w:val="aa"/>
      </w:pPr>
      <w:r>
        <w:rPr>
          <w:rStyle w:val="a9"/>
        </w:rPr>
        <w:annotationRef/>
      </w:r>
      <w:r>
        <w:rPr>
          <w:rFonts w:hint="eastAsia"/>
        </w:rPr>
        <w:t>把创新点也列一下</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D807DC" w:rsidRDefault="00D807DC" w:rsidP="00F671C1">
      <w:r>
        <w:separator/>
      </w:r>
    </w:p>
  </w:endnote>
  <w:endnote w:type="continuationSeparator" w:id="0">
    <w:p w:rsidR="00D807DC" w:rsidRDefault="00D807DC" w:rsidP="00F671C1">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TimesNewRomanPSMT">
    <w:altName w:val="Times New Roman"/>
    <w:panose1 w:val="00000000000000000000"/>
    <w:charset w:val="00"/>
    <w:family w:val="roman"/>
    <w:notTrueType/>
    <w:pitch w:val="default"/>
    <w:sig w:usb0="00000000" w:usb1="00000000" w:usb2="00000000" w:usb3="00000000" w:csb0="00000000" w:csb1="00000000"/>
  </w:font>
  <w:font w:name="SymbolMT">
    <w:altName w:val="Times New Roman"/>
    <w:panose1 w:val="00000000000000000000"/>
    <w:charset w:val="00"/>
    <w:family w:val="roman"/>
    <w:notTrueType/>
    <w:pitch w:val="default"/>
    <w:sig w:usb0="00000000" w:usb1="00000000" w:usb2="00000000" w:usb3="00000000" w:csb0="00000000"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2FF" w:usb1="400004FF" w:usb2="00000000" w:usb3="00000000" w:csb0="0000019F" w:csb1="00000000"/>
  </w:font>
  <w:font w:name="楷体_GB2312">
    <w:altName w:val="楷体"/>
    <w:charset w:val="86"/>
    <w:family w:val="modern"/>
    <w:pitch w:val="fixed"/>
    <w:sig w:usb0="00000001" w:usb1="080E0000" w:usb2="00000010" w:usb3="00000000" w:csb0="00040000" w:csb1="00000000"/>
  </w:font>
  <w:font w:name="隶书">
    <w:panose1 w:val="02010509060101010101"/>
    <w:charset w:val="86"/>
    <w:family w:val="modern"/>
    <w:pitch w:val="fixed"/>
    <w:sig w:usb0="00000001" w:usb1="080E0000" w:usb2="00000010" w:usb3="00000000" w:csb0="00040000" w:csb1="00000000"/>
  </w:font>
  <w:font w:name="Cambria Math">
    <w:panose1 w:val="02040503050406030204"/>
    <w:charset w:val="00"/>
    <w:family w:val="roman"/>
    <w:pitch w:val="variable"/>
    <w:sig w:usb0="E00002FF" w:usb1="420024FF" w:usb2="00000000" w:usb3="00000000" w:csb0="0000019F" w:csb1="00000000"/>
  </w:font>
  <w:font w:name="微软雅黑">
    <w:panose1 w:val="020B0503020204020204"/>
    <w:charset w:val="86"/>
    <w:family w:val="swiss"/>
    <w:pitch w:val="variable"/>
    <w:sig w:usb0="80000287" w:usb1="28CF3C50" w:usb2="00000016" w:usb3="00000000" w:csb0="0004001F" w:csb1="00000000"/>
  </w:font>
  <w:font w:name="TimesNewRomanPS-ItalicMT">
    <w:altName w:val="Times New Roman"/>
    <w:panose1 w:val="00000000000000000000"/>
    <w:charset w:val="00"/>
    <w:family w:val="roman"/>
    <w:notTrueType/>
    <w:pitch w:val="default"/>
    <w:sig w:usb0="00000000" w:usb1="00000000" w:usb2="00000000" w:usb3="00000000" w:csb0="00000000"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969320951"/>
      <w:docPartObj>
        <w:docPartGallery w:val="Page Numbers (Bottom of Page)"/>
        <w:docPartUnique/>
      </w:docPartObj>
    </w:sdtPr>
    <w:sdtContent>
      <w:p w:rsidR="00D10BB2" w:rsidRDefault="00D10BB2" w:rsidP="004C6D9F">
        <w:pPr>
          <w:pStyle w:val="a8"/>
          <w:jc w:val="center"/>
        </w:pPr>
        <w:fldSimple w:instr="PAGE   \* MERGEFORMAT">
          <w:r w:rsidRPr="002D073E">
            <w:rPr>
              <w:noProof/>
              <w:lang w:val="zh-CN"/>
            </w:rPr>
            <w:t>2</w:t>
          </w:r>
        </w:fldSimple>
      </w:p>
    </w:sdtContent>
  </w:sdt>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10BB2" w:rsidRDefault="00D10BB2" w:rsidP="004C6D9F">
    <w:pPr>
      <w:pStyle w:val="a8"/>
      <w:jc w:val="center"/>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10BB2" w:rsidRDefault="00D10BB2" w:rsidP="004C6D9F">
    <w:pPr>
      <w:pStyle w:val="a8"/>
      <w:jc w:val="center"/>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857728350"/>
      <w:docPartObj>
        <w:docPartGallery w:val="Page Numbers (Bottom of Page)"/>
        <w:docPartUnique/>
      </w:docPartObj>
    </w:sdtPr>
    <w:sdtContent>
      <w:p w:rsidR="00D10BB2" w:rsidRDefault="00D10BB2">
        <w:pPr>
          <w:pStyle w:val="a8"/>
          <w:jc w:val="center"/>
        </w:pPr>
        <w:fldSimple w:instr="PAGE   \* MERGEFORMAT">
          <w:r w:rsidR="00CA78C0" w:rsidRPr="00CA78C0">
            <w:rPr>
              <w:noProof/>
              <w:lang w:val="zh-CN"/>
            </w:rPr>
            <w:t>i</w:t>
          </w:r>
        </w:fldSimple>
      </w:p>
    </w:sdtContent>
  </w:sdt>
  <w:p w:rsidR="00D10BB2" w:rsidRDefault="00D10BB2" w:rsidP="004C6D9F">
    <w:pPr>
      <w:pStyle w:val="a8"/>
      <w:jc w:val="center"/>
    </w:pPr>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10BB2" w:rsidRDefault="00D10BB2" w:rsidP="004C6D9F">
    <w:pPr>
      <w:pStyle w:val="a8"/>
      <w:jc w:val="center"/>
    </w:pPr>
    <w:fldSimple w:instr="PAGE   \* MERGEFORMAT">
      <w:r w:rsidR="00CA78C0" w:rsidRPr="00CA78C0">
        <w:rPr>
          <w:noProof/>
          <w:lang w:val="zh-CN"/>
        </w:rPr>
        <w:t>3</w:t>
      </w:r>
    </w:fldSimple>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D807DC" w:rsidRDefault="00D807DC" w:rsidP="00F671C1">
      <w:r>
        <w:separator/>
      </w:r>
    </w:p>
  </w:footnote>
  <w:footnote w:type="continuationSeparator" w:id="0">
    <w:p w:rsidR="00D807DC" w:rsidRDefault="00D807DC" w:rsidP="00F671C1">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80D7DE8"/>
    <w:multiLevelType w:val="hybridMultilevel"/>
    <w:tmpl w:val="9A96DAC0"/>
    <w:lvl w:ilvl="0" w:tplc="572EF57E">
      <w:start w:val="1"/>
      <w:numFmt w:val="japaneseCounting"/>
      <w:lvlText w:val="第%1章"/>
      <w:lvlJc w:val="left"/>
      <w:pPr>
        <w:ind w:left="735" w:hanging="73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AAE54F8"/>
    <w:multiLevelType w:val="hybridMultilevel"/>
    <w:tmpl w:val="0972C8BE"/>
    <w:lvl w:ilvl="0" w:tplc="E22C5FFA">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nsid w:val="16207F27"/>
    <w:multiLevelType w:val="hybridMultilevel"/>
    <w:tmpl w:val="8EE4550A"/>
    <w:lvl w:ilvl="0" w:tplc="E22C5FFA">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nsid w:val="19AC113B"/>
    <w:multiLevelType w:val="hybridMultilevel"/>
    <w:tmpl w:val="8476490C"/>
    <w:lvl w:ilvl="0" w:tplc="D7406FC8">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nsid w:val="1BA428F6"/>
    <w:multiLevelType w:val="hybridMultilevel"/>
    <w:tmpl w:val="4628CFB0"/>
    <w:lvl w:ilvl="0" w:tplc="E22C5FFA">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nsid w:val="1D476D8C"/>
    <w:multiLevelType w:val="hybridMultilevel"/>
    <w:tmpl w:val="648262A0"/>
    <w:lvl w:ilvl="0" w:tplc="1FA0898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nsid w:val="1D7E22AB"/>
    <w:multiLevelType w:val="hybridMultilevel"/>
    <w:tmpl w:val="B7A248F6"/>
    <w:lvl w:ilvl="0" w:tplc="8B281BF2">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nsid w:val="1DE57F15"/>
    <w:multiLevelType w:val="hybridMultilevel"/>
    <w:tmpl w:val="3760E558"/>
    <w:lvl w:ilvl="0" w:tplc="7D2CA76C">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31EF6338"/>
    <w:multiLevelType w:val="hybridMultilevel"/>
    <w:tmpl w:val="5694C3E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37C36297"/>
    <w:multiLevelType w:val="hybridMultilevel"/>
    <w:tmpl w:val="09A8E610"/>
    <w:lvl w:ilvl="0" w:tplc="E22C5FFA">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nsid w:val="38DA356E"/>
    <w:multiLevelType w:val="hybridMultilevel"/>
    <w:tmpl w:val="A9DCF024"/>
    <w:lvl w:ilvl="0" w:tplc="2FF8B596">
      <w:start w:val="1"/>
      <w:numFmt w:val="japaneseCounting"/>
      <w:lvlText w:val="第%1章，"/>
      <w:lvlJc w:val="left"/>
      <w:pPr>
        <w:ind w:left="1500" w:hanging="108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nsid w:val="3A3135DF"/>
    <w:multiLevelType w:val="hybridMultilevel"/>
    <w:tmpl w:val="2E0CCB0A"/>
    <w:lvl w:ilvl="0" w:tplc="E22C5FFA">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nsid w:val="43A83F3D"/>
    <w:multiLevelType w:val="hybridMultilevel"/>
    <w:tmpl w:val="5F9C4CE2"/>
    <w:lvl w:ilvl="0" w:tplc="E22C5FFA">
      <w:start w:val="1"/>
      <w:numFmt w:val="decimal"/>
      <w:lvlText w:val="（%1）"/>
      <w:lvlJc w:val="left"/>
      <w:pPr>
        <w:ind w:left="960" w:hanging="720"/>
      </w:pPr>
      <w:rPr>
        <w:rFonts w:hint="default"/>
      </w:rPr>
    </w:lvl>
    <w:lvl w:ilvl="1" w:tplc="04090019" w:tentative="1">
      <w:start w:val="1"/>
      <w:numFmt w:val="lowerLetter"/>
      <w:lvlText w:val="%2)"/>
      <w:lvlJc w:val="left"/>
      <w:pPr>
        <w:ind w:left="1080" w:hanging="420"/>
      </w:pPr>
    </w:lvl>
    <w:lvl w:ilvl="2" w:tplc="0409001B" w:tentative="1">
      <w:start w:val="1"/>
      <w:numFmt w:val="lowerRoman"/>
      <w:lvlText w:val="%3."/>
      <w:lvlJc w:val="right"/>
      <w:pPr>
        <w:ind w:left="1500" w:hanging="420"/>
      </w:pPr>
    </w:lvl>
    <w:lvl w:ilvl="3" w:tplc="0409000F" w:tentative="1">
      <w:start w:val="1"/>
      <w:numFmt w:val="decimal"/>
      <w:lvlText w:val="%4."/>
      <w:lvlJc w:val="left"/>
      <w:pPr>
        <w:ind w:left="1920" w:hanging="420"/>
      </w:pPr>
    </w:lvl>
    <w:lvl w:ilvl="4" w:tplc="04090019" w:tentative="1">
      <w:start w:val="1"/>
      <w:numFmt w:val="lowerLetter"/>
      <w:lvlText w:val="%5)"/>
      <w:lvlJc w:val="left"/>
      <w:pPr>
        <w:ind w:left="2340" w:hanging="420"/>
      </w:pPr>
    </w:lvl>
    <w:lvl w:ilvl="5" w:tplc="0409001B" w:tentative="1">
      <w:start w:val="1"/>
      <w:numFmt w:val="lowerRoman"/>
      <w:lvlText w:val="%6."/>
      <w:lvlJc w:val="right"/>
      <w:pPr>
        <w:ind w:left="2760" w:hanging="420"/>
      </w:pPr>
    </w:lvl>
    <w:lvl w:ilvl="6" w:tplc="0409000F" w:tentative="1">
      <w:start w:val="1"/>
      <w:numFmt w:val="decimal"/>
      <w:lvlText w:val="%7."/>
      <w:lvlJc w:val="left"/>
      <w:pPr>
        <w:ind w:left="3180" w:hanging="420"/>
      </w:pPr>
    </w:lvl>
    <w:lvl w:ilvl="7" w:tplc="04090019" w:tentative="1">
      <w:start w:val="1"/>
      <w:numFmt w:val="lowerLetter"/>
      <w:lvlText w:val="%8)"/>
      <w:lvlJc w:val="left"/>
      <w:pPr>
        <w:ind w:left="3600" w:hanging="420"/>
      </w:pPr>
    </w:lvl>
    <w:lvl w:ilvl="8" w:tplc="0409001B" w:tentative="1">
      <w:start w:val="1"/>
      <w:numFmt w:val="lowerRoman"/>
      <w:lvlText w:val="%9."/>
      <w:lvlJc w:val="right"/>
      <w:pPr>
        <w:ind w:left="4020" w:hanging="420"/>
      </w:pPr>
    </w:lvl>
  </w:abstractNum>
  <w:abstractNum w:abstractNumId="13">
    <w:nsid w:val="55270EC3"/>
    <w:multiLevelType w:val="hybridMultilevel"/>
    <w:tmpl w:val="4AAE5092"/>
    <w:lvl w:ilvl="0" w:tplc="13B8B924">
      <w:start w:val="1"/>
      <w:numFmt w:val="decimal"/>
      <w:lvlText w:val="(%1)"/>
      <w:lvlJc w:val="left"/>
      <w:pPr>
        <w:ind w:left="900" w:hanging="48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
    <w:nsid w:val="5603059F"/>
    <w:multiLevelType w:val="hybridMultilevel"/>
    <w:tmpl w:val="D9EE0EE2"/>
    <w:lvl w:ilvl="0" w:tplc="AB54318A">
      <w:start w:val="1"/>
      <w:numFmt w:val="decimal"/>
      <w:lvlText w:val="%1、"/>
      <w:lvlJc w:val="left"/>
      <w:pPr>
        <w:ind w:left="780" w:hanging="360"/>
      </w:pPr>
      <w:rPr>
        <w:rFonts w:asciiTheme="majorEastAsia" w:eastAsiaTheme="majorEastAsia" w:hAnsiTheme="majorEastAsia"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
    <w:nsid w:val="568D25B6"/>
    <w:multiLevelType w:val="hybridMultilevel"/>
    <w:tmpl w:val="D1D47292"/>
    <w:lvl w:ilvl="0" w:tplc="30045DE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nsid w:val="638F1FE2"/>
    <w:multiLevelType w:val="hybridMultilevel"/>
    <w:tmpl w:val="A6CC6266"/>
    <w:lvl w:ilvl="0" w:tplc="E22C5FFA">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66982786"/>
    <w:multiLevelType w:val="hybridMultilevel"/>
    <w:tmpl w:val="F5B81D7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6A8B1C15"/>
    <w:multiLevelType w:val="hybridMultilevel"/>
    <w:tmpl w:val="1DD60744"/>
    <w:lvl w:ilvl="0" w:tplc="E22C5FFA">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
    <w:nsid w:val="721D026D"/>
    <w:multiLevelType w:val="hybridMultilevel"/>
    <w:tmpl w:val="3AD21248"/>
    <w:lvl w:ilvl="0" w:tplc="E22C5FFA">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0"/>
  </w:num>
  <w:num w:numId="2">
    <w:abstractNumId w:val="7"/>
  </w:num>
  <w:num w:numId="3">
    <w:abstractNumId w:val="8"/>
  </w:num>
  <w:num w:numId="4">
    <w:abstractNumId w:val="10"/>
  </w:num>
  <w:num w:numId="5">
    <w:abstractNumId w:val="12"/>
  </w:num>
  <w:num w:numId="6">
    <w:abstractNumId w:val="5"/>
  </w:num>
  <w:num w:numId="7">
    <w:abstractNumId w:val="13"/>
  </w:num>
  <w:num w:numId="8">
    <w:abstractNumId w:val="15"/>
  </w:num>
  <w:num w:numId="9">
    <w:abstractNumId w:val="14"/>
  </w:num>
  <w:num w:numId="10">
    <w:abstractNumId w:val="11"/>
  </w:num>
  <w:num w:numId="11">
    <w:abstractNumId w:val="1"/>
  </w:num>
  <w:num w:numId="12">
    <w:abstractNumId w:val="18"/>
  </w:num>
  <w:num w:numId="13">
    <w:abstractNumId w:val="6"/>
  </w:num>
  <w:num w:numId="14">
    <w:abstractNumId w:val="19"/>
  </w:num>
  <w:num w:numId="15">
    <w:abstractNumId w:val="17"/>
  </w:num>
  <w:num w:numId="16">
    <w:abstractNumId w:val="16"/>
  </w:num>
  <w:num w:numId="17">
    <w:abstractNumId w:val="9"/>
  </w:num>
  <w:num w:numId="18">
    <w:abstractNumId w:val="2"/>
  </w:num>
  <w:num w:numId="19">
    <w:abstractNumId w:val="3"/>
  </w:num>
  <w:num w:numId="20">
    <w:abstractNumId w:val="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bordersDoNotSurroundHeader/>
  <w:bordersDoNotSurroundFooter/>
  <w:proofState w:grammar="clean"/>
  <w:trackRevisions/>
  <w:defaultTabStop w:val="420"/>
  <w:drawingGridVerticalSpacing w:val="156"/>
  <w:displayHorizontalDrawingGridEvery w:val="0"/>
  <w:displayVerticalDrawingGridEvery w:val="2"/>
  <w:characterSpacingControl w:val="compressPunctuation"/>
  <w:hdrShapeDefaults>
    <o:shapedefaults v:ext="edit" spidmax="8194"/>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
  <w:rsids>
    <w:rsidRoot w:val="007B0A14"/>
    <w:rsid w:val="00000E20"/>
    <w:rsid w:val="000042C7"/>
    <w:rsid w:val="00005485"/>
    <w:rsid w:val="00006B84"/>
    <w:rsid w:val="0001037D"/>
    <w:rsid w:val="0001754C"/>
    <w:rsid w:val="000231B1"/>
    <w:rsid w:val="00027149"/>
    <w:rsid w:val="00037F9C"/>
    <w:rsid w:val="000418FC"/>
    <w:rsid w:val="000509AE"/>
    <w:rsid w:val="00050B68"/>
    <w:rsid w:val="000514AF"/>
    <w:rsid w:val="00052F74"/>
    <w:rsid w:val="000537FD"/>
    <w:rsid w:val="00055FCD"/>
    <w:rsid w:val="000570E7"/>
    <w:rsid w:val="0006008B"/>
    <w:rsid w:val="00062AE3"/>
    <w:rsid w:val="00071513"/>
    <w:rsid w:val="000802A1"/>
    <w:rsid w:val="00081B5E"/>
    <w:rsid w:val="000971D6"/>
    <w:rsid w:val="000975F4"/>
    <w:rsid w:val="000A18F2"/>
    <w:rsid w:val="000A2E28"/>
    <w:rsid w:val="000A5B42"/>
    <w:rsid w:val="000B17C6"/>
    <w:rsid w:val="000C0FC8"/>
    <w:rsid w:val="000C1CFF"/>
    <w:rsid w:val="000C4388"/>
    <w:rsid w:val="000C656A"/>
    <w:rsid w:val="000D3091"/>
    <w:rsid w:val="000D36C7"/>
    <w:rsid w:val="000D6A65"/>
    <w:rsid w:val="000D6D71"/>
    <w:rsid w:val="000E05FB"/>
    <w:rsid w:val="000E11F4"/>
    <w:rsid w:val="000E1403"/>
    <w:rsid w:val="000E3961"/>
    <w:rsid w:val="000F35C2"/>
    <w:rsid w:val="00106642"/>
    <w:rsid w:val="00107727"/>
    <w:rsid w:val="00111400"/>
    <w:rsid w:val="001167AF"/>
    <w:rsid w:val="001175F6"/>
    <w:rsid w:val="00125ED0"/>
    <w:rsid w:val="0012707C"/>
    <w:rsid w:val="001279CF"/>
    <w:rsid w:val="00134E72"/>
    <w:rsid w:val="0014331E"/>
    <w:rsid w:val="00143BB8"/>
    <w:rsid w:val="0015449E"/>
    <w:rsid w:val="00160749"/>
    <w:rsid w:val="0016325B"/>
    <w:rsid w:val="001703C7"/>
    <w:rsid w:val="001836AD"/>
    <w:rsid w:val="00193EE9"/>
    <w:rsid w:val="001A2605"/>
    <w:rsid w:val="001B5E21"/>
    <w:rsid w:val="001B7B3B"/>
    <w:rsid w:val="001C00F9"/>
    <w:rsid w:val="001C66BE"/>
    <w:rsid w:val="001D20DA"/>
    <w:rsid w:val="001D62FF"/>
    <w:rsid w:val="001D7F83"/>
    <w:rsid w:val="001E3518"/>
    <w:rsid w:val="001E3727"/>
    <w:rsid w:val="001E613B"/>
    <w:rsid w:val="001E7176"/>
    <w:rsid w:val="001F48D7"/>
    <w:rsid w:val="00202921"/>
    <w:rsid w:val="0020574E"/>
    <w:rsid w:val="00207D39"/>
    <w:rsid w:val="00210462"/>
    <w:rsid w:val="00220B54"/>
    <w:rsid w:val="002233C4"/>
    <w:rsid w:val="00225299"/>
    <w:rsid w:val="002278EF"/>
    <w:rsid w:val="00231A44"/>
    <w:rsid w:val="0023658C"/>
    <w:rsid w:val="0023773E"/>
    <w:rsid w:val="00237E83"/>
    <w:rsid w:val="00242AE8"/>
    <w:rsid w:val="00243F4D"/>
    <w:rsid w:val="002470AD"/>
    <w:rsid w:val="002549D6"/>
    <w:rsid w:val="00292584"/>
    <w:rsid w:val="00297005"/>
    <w:rsid w:val="002A2F9A"/>
    <w:rsid w:val="002A43E7"/>
    <w:rsid w:val="002B59AE"/>
    <w:rsid w:val="002C7E14"/>
    <w:rsid w:val="002D386A"/>
    <w:rsid w:val="002D621C"/>
    <w:rsid w:val="002E0086"/>
    <w:rsid w:val="002E52E7"/>
    <w:rsid w:val="002E7B98"/>
    <w:rsid w:val="002F1AAF"/>
    <w:rsid w:val="002F6F65"/>
    <w:rsid w:val="00302A94"/>
    <w:rsid w:val="0030537B"/>
    <w:rsid w:val="003121D0"/>
    <w:rsid w:val="00316007"/>
    <w:rsid w:val="003231FC"/>
    <w:rsid w:val="0032476D"/>
    <w:rsid w:val="003257EC"/>
    <w:rsid w:val="0033348D"/>
    <w:rsid w:val="00333697"/>
    <w:rsid w:val="0035084E"/>
    <w:rsid w:val="0035106D"/>
    <w:rsid w:val="00352F04"/>
    <w:rsid w:val="003710E1"/>
    <w:rsid w:val="00371372"/>
    <w:rsid w:val="0037507A"/>
    <w:rsid w:val="00380188"/>
    <w:rsid w:val="00380256"/>
    <w:rsid w:val="00385F42"/>
    <w:rsid w:val="003A2E24"/>
    <w:rsid w:val="003A3080"/>
    <w:rsid w:val="003A684B"/>
    <w:rsid w:val="003A7A00"/>
    <w:rsid w:val="003B6A2E"/>
    <w:rsid w:val="003C35C8"/>
    <w:rsid w:val="003D627C"/>
    <w:rsid w:val="003E4848"/>
    <w:rsid w:val="003E500C"/>
    <w:rsid w:val="003E576E"/>
    <w:rsid w:val="003F1132"/>
    <w:rsid w:val="003F7F84"/>
    <w:rsid w:val="004058DB"/>
    <w:rsid w:val="004157B5"/>
    <w:rsid w:val="004277FA"/>
    <w:rsid w:val="00431067"/>
    <w:rsid w:val="004311A4"/>
    <w:rsid w:val="00435B94"/>
    <w:rsid w:val="00443B65"/>
    <w:rsid w:val="00463189"/>
    <w:rsid w:val="0046439E"/>
    <w:rsid w:val="0046443C"/>
    <w:rsid w:val="00476864"/>
    <w:rsid w:val="00477D4D"/>
    <w:rsid w:val="00482144"/>
    <w:rsid w:val="00482566"/>
    <w:rsid w:val="0048314C"/>
    <w:rsid w:val="004843B3"/>
    <w:rsid w:val="00492793"/>
    <w:rsid w:val="004A2A6A"/>
    <w:rsid w:val="004B173B"/>
    <w:rsid w:val="004C10E6"/>
    <w:rsid w:val="004C6D9F"/>
    <w:rsid w:val="004E4353"/>
    <w:rsid w:val="004E55F1"/>
    <w:rsid w:val="004E681B"/>
    <w:rsid w:val="004E7080"/>
    <w:rsid w:val="004F1910"/>
    <w:rsid w:val="00514B00"/>
    <w:rsid w:val="00520EED"/>
    <w:rsid w:val="00521DD6"/>
    <w:rsid w:val="005305F0"/>
    <w:rsid w:val="00545931"/>
    <w:rsid w:val="00573FE9"/>
    <w:rsid w:val="00575AB9"/>
    <w:rsid w:val="005778F8"/>
    <w:rsid w:val="00591C4F"/>
    <w:rsid w:val="00591E66"/>
    <w:rsid w:val="005926EE"/>
    <w:rsid w:val="005A11B7"/>
    <w:rsid w:val="005A5D64"/>
    <w:rsid w:val="005B2A4B"/>
    <w:rsid w:val="005C720F"/>
    <w:rsid w:val="005D22A2"/>
    <w:rsid w:val="005D31FB"/>
    <w:rsid w:val="005E1EA3"/>
    <w:rsid w:val="005E202D"/>
    <w:rsid w:val="005E4EC9"/>
    <w:rsid w:val="005E6DA7"/>
    <w:rsid w:val="005E73C4"/>
    <w:rsid w:val="005F51D7"/>
    <w:rsid w:val="0060301E"/>
    <w:rsid w:val="006079A4"/>
    <w:rsid w:val="00622788"/>
    <w:rsid w:val="0063002D"/>
    <w:rsid w:val="00643D82"/>
    <w:rsid w:val="0064767F"/>
    <w:rsid w:val="0065059B"/>
    <w:rsid w:val="00652632"/>
    <w:rsid w:val="00657005"/>
    <w:rsid w:val="00662AFA"/>
    <w:rsid w:val="00665750"/>
    <w:rsid w:val="00665B59"/>
    <w:rsid w:val="00671CE9"/>
    <w:rsid w:val="00676341"/>
    <w:rsid w:val="00693998"/>
    <w:rsid w:val="00697BA3"/>
    <w:rsid w:val="006A1C3C"/>
    <w:rsid w:val="006A2096"/>
    <w:rsid w:val="006A3BA2"/>
    <w:rsid w:val="006B1D4B"/>
    <w:rsid w:val="006C0766"/>
    <w:rsid w:val="006C1545"/>
    <w:rsid w:val="006C5CDC"/>
    <w:rsid w:val="006D1CE2"/>
    <w:rsid w:val="006D2E70"/>
    <w:rsid w:val="006E0324"/>
    <w:rsid w:val="006E1C67"/>
    <w:rsid w:val="006E6077"/>
    <w:rsid w:val="006E7944"/>
    <w:rsid w:val="007065C0"/>
    <w:rsid w:val="00707090"/>
    <w:rsid w:val="00710717"/>
    <w:rsid w:val="007110BF"/>
    <w:rsid w:val="007240CB"/>
    <w:rsid w:val="00724630"/>
    <w:rsid w:val="0073198A"/>
    <w:rsid w:val="00734107"/>
    <w:rsid w:val="007368A7"/>
    <w:rsid w:val="0074215B"/>
    <w:rsid w:val="007432BC"/>
    <w:rsid w:val="00743A08"/>
    <w:rsid w:val="00746B61"/>
    <w:rsid w:val="007503B3"/>
    <w:rsid w:val="0075062E"/>
    <w:rsid w:val="007615EB"/>
    <w:rsid w:val="0076162A"/>
    <w:rsid w:val="007640CC"/>
    <w:rsid w:val="00774C60"/>
    <w:rsid w:val="00782023"/>
    <w:rsid w:val="007843C5"/>
    <w:rsid w:val="00786CAC"/>
    <w:rsid w:val="00797AEE"/>
    <w:rsid w:val="007A05E1"/>
    <w:rsid w:val="007A6D07"/>
    <w:rsid w:val="007B0A14"/>
    <w:rsid w:val="007B2FF2"/>
    <w:rsid w:val="007B408E"/>
    <w:rsid w:val="007C1BE0"/>
    <w:rsid w:val="007D2621"/>
    <w:rsid w:val="007E6897"/>
    <w:rsid w:val="007F1099"/>
    <w:rsid w:val="007F68CB"/>
    <w:rsid w:val="00801467"/>
    <w:rsid w:val="0080523D"/>
    <w:rsid w:val="0080628F"/>
    <w:rsid w:val="00807B4B"/>
    <w:rsid w:val="00814216"/>
    <w:rsid w:val="0081598F"/>
    <w:rsid w:val="00820797"/>
    <w:rsid w:val="00820DB6"/>
    <w:rsid w:val="008240B7"/>
    <w:rsid w:val="00833C91"/>
    <w:rsid w:val="00834462"/>
    <w:rsid w:val="00834D3D"/>
    <w:rsid w:val="0084764E"/>
    <w:rsid w:val="00851AAD"/>
    <w:rsid w:val="00866D4F"/>
    <w:rsid w:val="00885D1A"/>
    <w:rsid w:val="008866B0"/>
    <w:rsid w:val="008908DE"/>
    <w:rsid w:val="008918DE"/>
    <w:rsid w:val="008A0510"/>
    <w:rsid w:val="008A0F88"/>
    <w:rsid w:val="008B1A87"/>
    <w:rsid w:val="008C4061"/>
    <w:rsid w:val="008D55F4"/>
    <w:rsid w:val="008E1545"/>
    <w:rsid w:val="008F023B"/>
    <w:rsid w:val="008F1798"/>
    <w:rsid w:val="008F28CD"/>
    <w:rsid w:val="008F3E74"/>
    <w:rsid w:val="008F7E52"/>
    <w:rsid w:val="00913B58"/>
    <w:rsid w:val="00917AB8"/>
    <w:rsid w:val="0092062D"/>
    <w:rsid w:val="00937D10"/>
    <w:rsid w:val="00940A64"/>
    <w:rsid w:val="00941BFD"/>
    <w:rsid w:val="009437AB"/>
    <w:rsid w:val="00945FAE"/>
    <w:rsid w:val="009601C1"/>
    <w:rsid w:val="00965197"/>
    <w:rsid w:val="009821D4"/>
    <w:rsid w:val="009852CB"/>
    <w:rsid w:val="0098612A"/>
    <w:rsid w:val="00987664"/>
    <w:rsid w:val="00993525"/>
    <w:rsid w:val="00994B73"/>
    <w:rsid w:val="009962A5"/>
    <w:rsid w:val="009A798C"/>
    <w:rsid w:val="009B0148"/>
    <w:rsid w:val="009B2CB6"/>
    <w:rsid w:val="009B4276"/>
    <w:rsid w:val="009B50ED"/>
    <w:rsid w:val="009B6712"/>
    <w:rsid w:val="009B77B9"/>
    <w:rsid w:val="009C3D86"/>
    <w:rsid w:val="009D11F8"/>
    <w:rsid w:val="009D3C24"/>
    <w:rsid w:val="009E1579"/>
    <w:rsid w:val="00A0140E"/>
    <w:rsid w:val="00A02A27"/>
    <w:rsid w:val="00A2419F"/>
    <w:rsid w:val="00A24A7C"/>
    <w:rsid w:val="00A25D04"/>
    <w:rsid w:val="00A3489D"/>
    <w:rsid w:val="00A443D9"/>
    <w:rsid w:val="00A6417C"/>
    <w:rsid w:val="00A64325"/>
    <w:rsid w:val="00A70699"/>
    <w:rsid w:val="00A751BD"/>
    <w:rsid w:val="00A86CE1"/>
    <w:rsid w:val="00A8739C"/>
    <w:rsid w:val="00A90019"/>
    <w:rsid w:val="00AA0957"/>
    <w:rsid w:val="00AA6D8C"/>
    <w:rsid w:val="00AA748B"/>
    <w:rsid w:val="00AC3356"/>
    <w:rsid w:val="00AD1F8D"/>
    <w:rsid w:val="00AD48DB"/>
    <w:rsid w:val="00AE0C5C"/>
    <w:rsid w:val="00AF1B8B"/>
    <w:rsid w:val="00AF255A"/>
    <w:rsid w:val="00B03453"/>
    <w:rsid w:val="00B04B32"/>
    <w:rsid w:val="00B0607D"/>
    <w:rsid w:val="00B11B97"/>
    <w:rsid w:val="00B15BE6"/>
    <w:rsid w:val="00B17E6F"/>
    <w:rsid w:val="00B21E39"/>
    <w:rsid w:val="00B33F09"/>
    <w:rsid w:val="00B34E0D"/>
    <w:rsid w:val="00B34E47"/>
    <w:rsid w:val="00B40AC9"/>
    <w:rsid w:val="00B4758A"/>
    <w:rsid w:val="00B64343"/>
    <w:rsid w:val="00B766E0"/>
    <w:rsid w:val="00B86DBE"/>
    <w:rsid w:val="00B86FCE"/>
    <w:rsid w:val="00B94690"/>
    <w:rsid w:val="00BA56F3"/>
    <w:rsid w:val="00BB1AE8"/>
    <w:rsid w:val="00BD75FB"/>
    <w:rsid w:val="00BF3AA5"/>
    <w:rsid w:val="00BF5EB4"/>
    <w:rsid w:val="00C11AE3"/>
    <w:rsid w:val="00C123E3"/>
    <w:rsid w:val="00C14C0C"/>
    <w:rsid w:val="00C14EEB"/>
    <w:rsid w:val="00C17345"/>
    <w:rsid w:val="00C22E41"/>
    <w:rsid w:val="00C25B22"/>
    <w:rsid w:val="00C2601B"/>
    <w:rsid w:val="00C30537"/>
    <w:rsid w:val="00C34940"/>
    <w:rsid w:val="00C34E7E"/>
    <w:rsid w:val="00C35971"/>
    <w:rsid w:val="00C4503D"/>
    <w:rsid w:val="00C46CA1"/>
    <w:rsid w:val="00C47AAB"/>
    <w:rsid w:val="00C547BF"/>
    <w:rsid w:val="00C65C6E"/>
    <w:rsid w:val="00C83988"/>
    <w:rsid w:val="00C925FA"/>
    <w:rsid w:val="00C9663C"/>
    <w:rsid w:val="00C96E70"/>
    <w:rsid w:val="00CA78C0"/>
    <w:rsid w:val="00CA7A85"/>
    <w:rsid w:val="00CB28A7"/>
    <w:rsid w:val="00CB666A"/>
    <w:rsid w:val="00CC2028"/>
    <w:rsid w:val="00CC7522"/>
    <w:rsid w:val="00CD7832"/>
    <w:rsid w:val="00CF6BCF"/>
    <w:rsid w:val="00CF7261"/>
    <w:rsid w:val="00CF740E"/>
    <w:rsid w:val="00CF7611"/>
    <w:rsid w:val="00D034DE"/>
    <w:rsid w:val="00D06980"/>
    <w:rsid w:val="00D103BE"/>
    <w:rsid w:val="00D10BB2"/>
    <w:rsid w:val="00D21E90"/>
    <w:rsid w:val="00D246B1"/>
    <w:rsid w:val="00D40D76"/>
    <w:rsid w:val="00D4349C"/>
    <w:rsid w:val="00D46E71"/>
    <w:rsid w:val="00D564DF"/>
    <w:rsid w:val="00D664D5"/>
    <w:rsid w:val="00D66F0D"/>
    <w:rsid w:val="00D72F57"/>
    <w:rsid w:val="00D7475D"/>
    <w:rsid w:val="00D807DC"/>
    <w:rsid w:val="00D840F9"/>
    <w:rsid w:val="00D944B0"/>
    <w:rsid w:val="00DB1A93"/>
    <w:rsid w:val="00DB477D"/>
    <w:rsid w:val="00DB4C70"/>
    <w:rsid w:val="00DC7B41"/>
    <w:rsid w:val="00DD1552"/>
    <w:rsid w:val="00DD7FBF"/>
    <w:rsid w:val="00DE0D85"/>
    <w:rsid w:val="00DE209D"/>
    <w:rsid w:val="00DE2109"/>
    <w:rsid w:val="00DE6E0A"/>
    <w:rsid w:val="00DF6864"/>
    <w:rsid w:val="00E17251"/>
    <w:rsid w:val="00E27372"/>
    <w:rsid w:val="00E313EA"/>
    <w:rsid w:val="00E33220"/>
    <w:rsid w:val="00E33CA4"/>
    <w:rsid w:val="00E35452"/>
    <w:rsid w:val="00E43962"/>
    <w:rsid w:val="00E6290A"/>
    <w:rsid w:val="00E62964"/>
    <w:rsid w:val="00E634B4"/>
    <w:rsid w:val="00E64C0B"/>
    <w:rsid w:val="00E676EE"/>
    <w:rsid w:val="00E67CC6"/>
    <w:rsid w:val="00E70822"/>
    <w:rsid w:val="00E77C15"/>
    <w:rsid w:val="00E8056B"/>
    <w:rsid w:val="00EB2333"/>
    <w:rsid w:val="00EB420A"/>
    <w:rsid w:val="00EB431B"/>
    <w:rsid w:val="00EB66E4"/>
    <w:rsid w:val="00EC690E"/>
    <w:rsid w:val="00ED1705"/>
    <w:rsid w:val="00EF3087"/>
    <w:rsid w:val="00F012C5"/>
    <w:rsid w:val="00F0386E"/>
    <w:rsid w:val="00F12F1E"/>
    <w:rsid w:val="00F203E0"/>
    <w:rsid w:val="00F211F7"/>
    <w:rsid w:val="00F253BB"/>
    <w:rsid w:val="00F269DF"/>
    <w:rsid w:val="00F34296"/>
    <w:rsid w:val="00F41EDB"/>
    <w:rsid w:val="00F437CE"/>
    <w:rsid w:val="00F60B56"/>
    <w:rsid w:val="00F671C1"/>
    <w:rsid w:val="00F7107E"/>
    <w:rsid w:val="00F720E5"/>
    <w:rsid w:val="00F7688B"/>
    <w:rsid w:val="00F813CF"/>
    <w:rsid w:val="00F8544F"/>
    <w:rsid w:val="00F91217"/>
    <w:rsid w:val="00F94AE5"/>
    <w:rsid w:val="00F9760C"/>
    <w:rsid w:val="00FA586B"/>
    <w:rsid w:val="00FB1415"/>
    <w:rsid w:val="00FD06B2"/>
    <w:rsid w:val="00FD1A25"/>
    <w:rsid w:val="00FD2851"/>
    <w:rsid w:val="00FD5341"/>
    <w:rsid w:val="00FD6E34"/>
    <w:rsid w:val="00FE165E"/>
    <w:rsid w:val="00FE70E8"/>
    <w:rsid w:val="00FF45E6"/>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lace"/>
  <w:smartTagType w:namespaceuri="urn:schemas-microsoft-com:office:smarttags" w:name="PlaceName"/>
  <w:smartTagType w:namespaceuri="urn:schemas-microsoft-com:office:smarttags" w:name="PlaceType"/>
  <w:shapeDefaults>
    <o:shapedefaults v:ext="edit" spidmax="819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Body Text Indent 2"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D21E90"/>
    <w:pPr>
      <w:widowControl w:val="0"/>
      <w:jc w:val="both"/>
    </w:pPr>
  </w:style>
  <w:style w:type="paragraph" w:styleId="1">
    <w:name w:val="heading 1"/>
    <w:basedOn w:val="a"/>
    <w:next w:val="a"/>
    <w:link w:val="1Char"/>
    <w:uiPriority w:val="9"/>
    <w:qFormat/>
    <w:rsid w:val="00316007"/>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4F1910"/>
    <w:pPr>
      <w:keepNext/>
      <w:keepLines/>
      <w:spacing w:beforeLines="100" w:afterLines="50" w:line="300" w:lineRule="auto"/>
      <w:jc w:val="left"/>
      <w:outlineLvl w:val="1"/>
    </w:pPr>
    <w:rPr>
      <w:rFonts w:ascii="Times New Roman" w:eastAsia="宋体" w:hAnsi="Times New Roman" w:cs="Times New Roman"/>
      <w:b/>
      <w:bCs/>
      <w:sz w:val="28"/>
      <w:szCs w:val="32"/>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7B0A14"/>
    <w:pPr>
      <w:ind w:firstLineChars="200" w:firstLine="420"/>
    </w:pPr>
  </w:style>
  <w:style w:type="paragraph" w:styleId="a4">
    <w:name w:val="Balloon Text"/>
    <w:basedOn w:val="a"/>
    <w:link w:val="Char"/>
    <w:uiPriority w:val="99"/>
    <w:semiHidden/>
    <w:unhideWhenUsed/>
    <w:rsid w:val="00F0386E"/>
    <w:rPr>
      <w:sz w:val="18"/>
      <w:szCs w:val="18"/>
    </w:rPr>
  </w:style>
  <w:style w:type="character" w:customStyle="1" w:styleId="Char">
    <w:name w:val="批注框文本 Char"/>
    <w:basedOn w:val="a0"/>
    <w:link w:val="a4"/>
    <w:uiPriority w:val="99"/>
    <w:semiHidden/>
    <w:rsid w:val="00F0386E"/>
    <w:rPr>
      <w:sz w:val="18"/>
      <w:szCs w:val="18"/>
    </w:rPr>
  </w:style>
  <w:style w:type="character" w:customStyle="1" w:styleId="fontstyle01">
    <w:name w:val="fontstyle01"/>
    <w:basedOn w:val="a0"/>
    <w:rsid w:val="00F0386E"/>
    <w:rPr>
      <w:rFonts w:ascii="宋体" w:eastAsia="宋体" w:hAnsi="宋体" w:hint="eastAsia"/>
      <w:b w:val="0"/>
      <w:bCs w:val="0"/>
      <w:i w:val="0"/>
      <w:iCs w:val="0"/>
      <w:color w:val="000000"/>
      <w:sz w:val="24"/>
      <w:szCs w:val="24"/>
    </w:rPr>
  </w:style>
  <w:style w:type="character" w:customStyle="1" w:styleId="fontstyle21">
    <w:name w:val="fontstyle21"/>
    <w:basedOn w:val="a0"/>
    <w:rsid w:val="00F0386E"/>
    <w:rPr>
      <w:rFonts w:ascii="TimesNewRomanPSMT" w:hAnsi="TimesNewRomanPSMT" w:hint="default"/>
      <w:b w:val="0"/>
      <w:bCs w:val="0"/>
      <w:i w:val="0"/>
      <w:iCs w:val="0"/>
      <w:color w:val="000000"/>
      <w:sz w:val="24"/>
      <w:szCs w:val="24"/>
    </w:rPr>
  </w:style>
  <w:style w:type="character" w:customStyle="1" w:styleId="fontstyle11">
    <w:name w:val="fontstyle11"/>
    <w:basedOn w:val="a0"/>
    <w:rsid w:val="00F0386E"/>
    <w:rPr>
      <w:rFonts w:ascii="宋体" w:eastAsia="宋体" w:hAnsi="宋体" w:hint="eastAsia"/>
      <w:b w:val="0"/>
      <w:bCs w:val="0"/>
      <w:i w:val="0"/>
      <w:iCs w:val="0"/>
      <w:color w:val="000000"/>
      <w:sz w:val="24"/>
      <w:szCs w:val="24"/>
    </w:rPr>
  </w:style>
  <w:style w:type="character" w:customStyle="1" w:styleId="fontstyle31">
    <w:name w:val="fontstyle31"/>
    <w:basedOn w:val="a0"/>
    <w:rsid w:val="00F0386E"/>
    <w:rPr>
      <w:rFonts w:ascii="SymbolMT" w:hAnsi="SymbolMT" w:hint="default"/>
      <w:b w:val="0"/>
      <w:bCs w:val="0"/>
      <w:i w:val="0"/>
      <w:iCs w:val="0"/>
      <w:color w:val="000000"/>
      <w:sz w:val="24"/>
      <w:szCs w:val="24"/>
    </w:rPr>
  </w:style>
  <w:style w:type="character" w:styleId="a5">
    <w:name w:val="Placeholder Text"/>
    <w:basedOn w:val="a0"/>
    <w:uiPriority w:val="99"/>
    <w:semiHidden/>
    <w:rsid w:val="00F0386E"/>
    <w:rPr>
      <w:color w:val="808080"/>
    </w:rPr>
  </w:style>
  <w:style w:type="table" w:styleId="a6">
    <w:name w:val="Table Grid"/>
    <w:basedOn w:val="a1"/>
    <w:uiPriority w:val="59"/>
    <w:rsid w:val="00C47AA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7">
    <w:name w:val="header"/>
    <w:basedOn w:val="a"/>
    <w:link w:val="Char0"/>
    <w:uiPriority w:val="99"/>
    <w:unhideWhenUsed/>
    <w:rsid w:val="00F671C1"/>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7"/>
    <w:uiPriority w:val="99"/>
    <w:rsid w:val="00F671C1"/>
    <w:rPr>
      <w:sz w:val="18"/>
      <w:szCs w:val="18"/>
    </w:rPr>
  </w:style>
  <w:style w:type="paragraph" w:styleId="a8">
    <w:name w:val="footer"/>
    <w:basedOn w:val="a"/>
    <w:link w:val="Char1"/>
    <w:uiPriority w:val="99"/>
    <w:unhideWhenUsed/>
    <w:rsid w:val="00F671C1"/>
    <w:pPr>
      <w:tabs>
        <w:tab w:val="center" w:pos="4153"/>
        <w:tab w:val="right" w:pos="8306"/>
      </w:tabs>
      <w:snapToGrid w:val="0"/>
      <w:jc w:val="left"/>
    </w:pPr>
    <w:rPr>
      <w:sz w:val="18"/>
      <w:szCs w:val="18"/>
    </w:rPr>
  </w:style>
  <w:style w:type="character" w:customStyle="1" w:styleId="Char1">
    <w:name w:val="页脚 Char"/>
    <w:basedOn w:val="a0"/>
    <w:link w:val="a8"/>
    <w:uiPriority w:val="99"/>
    <w:rsid w:val="00F671C1"/>
    <w:rPr>
      <w:sz w:val="18"/>
      <w:szCs w:val="18"/>
    </w:rPr>
  </w:style>
  <w:style w:type="character" w:customStyle="1" w:styleId="2Char">
    <w:name w:val="标题 2 Char"/>
    <w:basedOn w:val="a0"/>
    <w:link w:val="2"/>
    <w:uiPriority w:val="9"/>
    <w:rsid w:val="004F1910"/>
    <w:rPr>
      <w:rFonts w:ascii="Times New Roman" w:eastAsia="宋体" w:hAnsi="Times New Roman" w:cs="Times New Roman"/>
      <w:b/>
      <w:bCs/>
      <w:sz w:val="28"/>
      <w:szCs w:val="32"/>
    </w:rPr>
  </w:style>
  <w:style w:type="paragraph" w:styleId="20">
    <w:name w:val="Body Text Indent 2"/>
    <w:basedOn w:val="a"/>
    <w:link w:val="2Char0"/>
    <w:rsid w:val="006A2096"/>
    <w:pPr>
      <w:wordWrap w:val="0"/>
      <w:ind w:firstLine="570"/>
    </w:pPr>
    <w:rPr>
      <w:rFonts w:ascii="Times New Roman" w:eastAsia="宋体" w:hAnsi="Times New Roman" w:cs="Times New Roman"/>
      <w:color w:val="000000"/>
      <w:sz w:val="28"/>
      <w:szCs w:val="24"/>
    </w:rPr>
  </w:style>
  <w:style w:type="character" w:customStyle="1" w:styleId="2Char0">
    <w:name w:val="正文文本缩进 2 Char"/>
    <w:basedOn w:val="a0"/>
    <w:link w:val="20"/>
    <w:rsid w:val="006A2096"/>
    <w:rPr>
      <w:rFonts w:ascii="Times New Roman" w:eastAsia="宋体" w:hAnsi="Times New Roman" w:cs="Times New Roman"/>
      <w:color w:val="000000"/>
      <w:sz w:val="28"/>
      <w:szCs w:val="24"/>
    </w:rPr>
  </w:style>
  <w:style w:type="character" w:styleId="a9">
    <w:name w:val="annotation reference"/>
    <w:basedOn w:val="a0"/>
    <w:uiPriority w:val="99"/>
    <w:semiHidden/>
    <w:unhideWhenUsed/>
    <w:rsid w:val="00DC7B41"/>
    <w:rPr>
      <w:sz w:val="21"/>
      <w:szCs w:val="21"/>
    </w:rPr>
  </w:style>
  <w:style w:type="paragraph" w:styleId="aa">
    <w:name w:val="annotation text"/>
    <w:basedOn w:val="a"/>
    <w:link w:val="Char2"/>
    <w:uiPriority w:val="99"/>
    <w:unhideWhenUsed/>
    <w:rsid w:val="00DC7B41"/>
    <w:pPr>
      <w:jc w:val="left"/>
    </w:pPr>
  </w:style>
  <w:style w:type="character" w:customStyle="1" w:styleId="Char2">
    <w:name w:val="批注文字 Char"/>
    <w:basedOn w:val="a0"/>
    <w:link w:val="aa"/>
    <w:uiPriority w:val="99"/>
    <w:rsid w:val="00DC7B41"/>
  </w:style>
  <w:style w:type="paragraph" w:customStyle="1" w:styleId="ab">
    <w:name w:val="论文章节标题"/>
    <w:basedOn w:val="a"/>
    <w:link w:val="ac"/>
    <w:qFormat/>
    <w:rsid w:val="004843B3"/>
    <w:pPr>
      <w:spacing w:beforeLines="50" w:line="400" w:lineRule="exact"/>
      <w:ind w:leftChars="50" w:left="105"/>
      <w:jc w:val="center"/>
      <w:outlineLvl w:val="0"/>
    </w:pPr>
    <w:rPr>
      <w:rFonts w:ascii="黑体" w:eastAsia="黑体" w:hAnsi="黑体"/>
      <w:sz w:val="36"/>
      <w:szCs w:val="36"/>
    </w:rPr>
  </w:style>
  <w:style w:type="paragraph" w:customStyle="1" w:styleId="ad">
    <w:name w:val="论文一级标题"/>
    <w:basedOn w:val="a"/>
    <w:link w:val="ae"/>
    <w:qFormat/>
    <w:rsid w:val="004843B3"/>
    <w:pPr>
      <w:spacing w:beforeLines="50" w:line="400" w:lineRule="exact"/>
      <w:outlineLvl w:val="1"/>
    </w:pPr>
    <w:rPr>
      <w:rFonts w:asciiTheme="minorEastAsia" w:hAnsiTheme="minorEastAsia"/>
      <w:b/>
      <w:sz w:val="28"/>
      <w:szCs w:val="28"/>
    </w:rPr>
  </w:style>
  <w:style w:type="character" w:customStyle="1" w:styleId="ac">
    <w:name w:val="论文章节标题 字符"/>
    <w:basedOn w:val="a0"/>
    <w:link w:val="ab"/>
    <w:rsid w:val="004843B3"/>
    <w:rPr>
      <w:rFonts w:ascii="黑体" w:eastAsia="黑体" w:hAnsi="黑体"/>
      <w:sz w:val="36"/>
      <w:szCs w:val="36"/>
    </w:rPr>
  </w:style>
  <w:style w:type="paragraph" w:customStyle="1" w:styleId="af">
    <w:name w:val="论文二级标题"/>
    <w:basedOn w:val="a"/>
    <w:link w:val="af0"/>
    <w:qFormat/>
    <w:rsid w:val="004843B3"/>
    <w:pPr>
      <w:spacing w:beforeLines="50" w:line="400" w:lineRule="exact"/>
      <w:outlineLvl w:val="2"/>
    </w:pPr>
    <w:rPr>
      <w:rFonts w:asciiTheme="minorEastAsia" w:hAnsiTheme="minorEastAsia"/>
      <w:b/>
      <w:sz w:val="24"/>
      <w:szCs w:val="24"/>
    </w:rPr>
  </w:style>
  <w:style w:type="character" w:customStyle="1" w:styleId="ae">
    <w:name w:val="论文一级标题 字符"/>
    <w:basedOn w:val="a0"/>
    <w:link w:val="ad"/>
    <w:rsid w:val="004843B3"/>
    <w:rPr>
      <w:rFonts w:asciiTheme="minorEastAsia" w:hAnsiTheme="minorEastAsia"/>
      <w:b/>
      <w:sz w:val="28"/>
      <w:szCs w:val="28"/>
    </w:rPr>
  </w:style>
  <w:style w:type="character" w:customStyle="1" w:styleId="1Char">
    <w:name w:val="标题 1 Char"/>
    <w:basedOn w:val="a0"/>
    <w:link w:val="1"/>
    <w:uiPriority w:val="9"/>
    <w:rsid w:val="00316007"/>
    <w:rPr>
      <w:b/>
      <w:bCs/>
      <w:kern w:val="44"/>
      <w:sz w:val="44"/>
      <w:szCs w:val="44"/>
    </w:rPr>
  </w:style>
  <w:style w:type="character" w:customStyle="1" w:styleId="af0">
    <w:name w:val="论文二级标题 字符"/>
    <w:basedOn w:val="a0"/>
    <w:link w:val="af"/>
    <w:rsid w:val="004843B3"/>
    <w:rPr>
      <w:rFonts w:asciiTheme="minorEastAsia" w:hAnsiTheme="minorEastAsia"/>
      <w:b/>
      <w:sz w:val="24"/>
      <w:szCs w:val="24"/>
    </w:rPr>
  </w:style>
  <w:style w:type="paragraph" w:styleId="TOC">
    <w:name w:val="TOC Heading"/>
    <w:basedOn w:val="1"/>
    <w:next w:val="a"/>
    <w:uiPriority w:val="39"/>
    <w:unhideWhenUsed/>
    <w:qFormat/>
    <w:rsid w:val="00316007"/>
    <w:pPr>
      <w:widowControl/>
      <w:spacing w:before="240" w:after="0" w:line="259" w:lineRule="auto"/>
      <w:jc w:val="left"/>
      <w:outlineLvl w:val="9"/>
    </w:pPr>
    <w:rPr>
      <w:rFonts w:asciiTheme="majorHAnsi" w:eastAsiaTheme="majorEastAsia" w:hAnsiTheme="majorHAnsi" w:cstheme="majorBidi"/>
      <w:b w:val="0"/>
      <w:bCs w:val="0"/>
      <w:color w:val="365F91" w:themeColor="accent1" w:themeShade="BF"/>
      <w:kern w:val="0"/>
      <w:sz w:val="32"/>
      <w:szCs w:val="32"/>
    </w:rPr>
  </w:style>
  <w:style w:type="paragraph" w:styleId="10">
    <w:name w:val="toc 1"/>
    <w:basedOn w:val="a"/>
    <w:next w:val="a"/>
    <w:autoRedefine/>
    <w:uiPriority w:val="39"/>
    <w:unhideWhenUsed/>
    <w:rsid w:val="00316007"/>
  </w:style>
  <w:style w:type="paragraph" w:styleId="21">
    <w:name w:val="toc 2"/>
    <w:basedOn w:val="a"/>
    <w:next w:val="a"/>
    <w:autoRedefine/>
    <w:uiPriority w:val="39"/>
    <w:unhideWhenUsed/>
    <w:rsid w:val="00316007"/>
    <w:pPr>
      <w:ind w:leftChars="200" w:left="420"/>
    </w:pPr>
  </w:style>
  <w:style w:type="paragraph" w:styleId="3">
    <w:name w:val="toc 3"/>
    <w:basedOn w:val="a"/>
    <w:next w:val="a"/>
    <w:autoRedefine/>
    <w:uiPriority w:val="39"/>
    <w:unhideWhenUsed/>
    <w:rsid w:val="00316007"/>
    <w:pPr>
      <w:ind w:leftChars="400" w:left="840"/>
    </w:pPr>
  </w:style>
  <w:style w:type="paragraph" w:styleId="4">
    <w:name w:val="toc 4"/>
    <w:basedOn w:val="a"/>
    <w:next w:val="a"/>
    <w:autoRedefine/>
    <w:uiPriority w:val="39"/>
    <w:unhideWhenUsed/>
    <w:rsid w:val="00316007"/>
    <w:pPr>
      <w:ind w:leftChars="600" w:left="1260"/>
    </w:pPr>
  </w:style>
  <w:style w:type="paragraph" w:styleId="5">
    <w:name w:val="toc 5"/>
    <w:basedOn w:val="a"/>
    <w:next w:val="a"/>
    <w:autoRedefine/>
    <w:uiPriority w:val="39"/>
    <w:unhideWhenUsed/>
    <w:rsid w:val="00316007"/>
    <w:pPr>
      <w:ind w:leftChars="800" w:left="1680"/>
    </w:pPr>
  </w:style>
  <w:style w:type="paragraph" w:styleId="6">
    <w:name w:val="toc 6"/>
    <w:basedOn w:val="a"/>
    <w:next w:val="a"/>
    <w:autoRedefine/>
    <w:uiPriority w:val="39"/>
    <w:unhideWhenUsed/>
    <w:rsid w:val="00316007"/>
    <w:pPr>
      <w:ind w:leftChars="1000" w:left="2100"/>
    </w:pPr>
  </w:style>
  <w:style w:type="paragraph" w:styleId="7">
    <w:name w:val="toc 7"/>
    <w:basedOn w:val="a"/>
    <w:next w:val="a"/>
    <w:autoRedefine/>
    <w:uiPriority w:val="39"/>
    <w:unhideWhenUsed/>
    <w:rsid w:val="00316007"/>
    <w:pPr>
      <w:ind w:leftChars="1200" w:left="2520"/>
    </w:pPr>
  </w:style>
  <w:style w:type="paragraph" w:styleId="8">
    <w:name w:val="toc 8"/>
    <w:basedOn w:val="a"/>
    <w:next w:val="a"/>
    <w:autoRedefine/>
    <w:uiPriority w:val="39"/>
    <w:unhideWhenUsed/>
    <w:rsid w:val="00316007"/>
    <w:pPr>
      <w:ind w:leftChars="1400" w:left="2940"/>
    </w:pPr>
  </w:style>
  <w:style w:type="paragraph" w:styleId="9">
    <w:name w:val="toc 9"/>
    <w:basedOn w:val="a"/>
    <w:next w:val="a"/>
    <w:autoRedefine/>
    <w:uiPriority w:val="39"/>
    <w:unhideWhenUsed/>
    <w:rsid w:val="00316007"/>
    <w:pPr>
      <w:ind w:leftChars="1600" w:left="3360"/>
    </w:pPr>
  </w:style>
  <w:style w:type="character" w:styleId="af1">
    <w:name w:val="Hyperlink"/>
    <w:basedOn w:val="a0"/>
    <w:uiPriority w:val="99"/>
    <w:unhideWhenUsed/>
    <w:rsid w:val="00316007"/>
    <w:rPr>
      <w:color w:val="0000FF" w:themeColor="hyperlink"/>
      <w:u w:val="single"/>
    </w:rPr>
  </w:style>
  <w:style w:type="character" w:customStyle="1" w:styleId="UnresolvedMention">
    <w:name w:val="Unresolved Mention"/>
    <w:basedOn w:val="a0"/>
    <w:uiPriority w:val="99"/>
    <w:semiHidden/>
    <w:unhideWhenUsed/>
    <w:rsid w:val="00316007"/>
    <w:rPr>
      <w:color w:val="808080"/>
      <w:shd w:val="clear" w:color="auto" w:fill="E6E6E6"/>
    </w:rPr>
  </w:style>
  <w:style w:type="paragraph" w:customStyle="1" w:styleId="af2">
    <w:name w:val="论文正文"/>
    <w:basedOn w:val="a"/>
    <w:link w:val="af3"/>
    <w:qFormat/>
    <w:rsid w:val="000A18F2"/>
    <w:pPr>
      <w:spacing w:line="400" w:lineRule="exact"/>
      <w:ind w:firstLineChars="200" w:firstLine="200"/>
    </w:pPr>
    <w:rPr>
      <w:rFonts w:ascii="Times New Roman" w:hAnsi="Times New Roman"/>
      <w:sz w:val="24"/>
      <w:szCs w:val="24"/>
    </w:rPr>
  </w:style>
  <w:style w:type="character" w:customStyle="1" w:styleId="af3">
    <w:name w:val="论文正文 字符"/>
    <w:basedOn w:val="a0"/>
    <w:link w:val="af2"/>
    <w:rsid w:val="000A18F2"/>
    <w:rPr>
      <w:rFonts w:ascii="Times New Roman" w:hAnsi="Times New Roman"/>
      <w:sz w:val="24"/>
      <w:szCs w:val="24"/>
    </w:rPr>
  </w:style>
  <w:style w:type="paragraph" w:styleId="af4">
    <w:name w:val="annotation subject"/>
    <w:basedOn w:val="aa"/>
    <w:next w:val="aa"/>
    <w:link w:val="Char3"/>
    <w:uiPriority w:val="99"/>
    <w:semiHidden/>
    <w:unhideWhenUsed/>
    <w:rsid w:val="00F91217"/>
    <w:rPr>
      <w:b/>
      <w:bCs/>
    </w:rPr>
  </w:style>
  <w:style w:type="character" w:customStyle="1" w:styleId="Char3">
    <w:name w:val="批注主题 Char"/>
    <w:basedOn w:val="Char2"/>
    <w:link w:val="af4"/>
    <w:uiPriority w:val="99"/>
    <w:semiHidden/>
    <w:rsid w:val="00F91217"/>
    <w:rPr>
      <w:b/>
      <w:b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Body Text Indent 2"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316007"/>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4F1910"/>
    <w:pPr>
      <w:keepNext/>
      <w:keepLines/>
      <w:spacing w:beforeLines="100" w:afterLines="50" w:line="300" w:lineRule="auto"/>
      <w:jc w:val="left"/>
      <w:outlineLvl w:val="1"/>
    </w:pPr>
    <w:rPr>
      <w:rFonts w:ascii="Times New Roman" w:eastAsia="宋体" w:hAnsi="Times New Roman" w:cs="Times New Roman"/>
      <w:b/>
      <w:bCs/>
      <w:sz w:val="28"/>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7B0A14"/>
    <w:pPr>
      <w:ind w:firstLineChars="200" w:firstLine="420"/>
    </w:pPr>
  </w:style>
  <w:style w:type="paragraph" w:styleId="a4">
    <w:name w:val="Balloon Text"/>
    <w:basedOn w:val="a"/>
    <w:link w:val="Char"/>
    <w:uiPriority w:val="99"/>
    <w:semiHidden/>
    <w:unhideWhenUsed/>
    <w:rsid w:val="00F0386E"/>
    <w:rPr>
      <w:sz w:val="18"/>
      <w:szCs w:val="18"/>
    </w:rPr>
  </w:style>
  <w:style w:type="character" w:customStyle="1" w:styleId="Char">
    <w:name w:val="批注框文本 Char"/>
    <w:basedOn w:val="a0"/>
    <w:link w:val="a4"/>
    <w:uiPriority w:val="99"/>
    <w:semiHidden/>
    <w:rsid w:val="00F0386E"/>
    <w:rPr>
      <w:sz w:val="18"/>
      <w:szCs w:val="18"/>
    </w:rPr>
  </w:style>
  <w:style w:type="character" w:customStyle="1" w:styleId="fontstyle01">
    <w:name w:val="fontstyle01"/>
    <w:basedOn w:val="a0"/>
    <w:rsid w:val="00F0386E"/>
    <w:rPr>
      <w:rFonts w:ascii="宋体" w:eastAsia="宋体" w:hAnsi="宋体" w:hint="eastAsia"/>
      <w:b w:val="0"/>
      <w:bCs w:val="0"/>
      <w:i w:val="0"/>
      <w:iCs w:val="0"/>
      <w:color w:val="000000"/>
      <w:sz w:val="24"/>
      <w:szCs w:val="24"/>
    </w:rPr>
  </w:style>
  <w:style w:type="character" w:customStyle="1" w:styleId="fontstyle21">
    <w:name w:val="fontstyle21"/>
    <w:basedOn w:val="a0"/>
    <w:rsid w:val="00F0386E"/>
    <w:rPr>
      <w:rFonts w:ascii="TimesNewRomanPSMT" w:hAnsi="TimesNewRomanPSMT" w:hint="default"/>
      <w:b w:val="0"/>
      <w:bCs w:val="0"/>
      <w:i w:val="0"/>
      <w:iCs w:val="0"/>
      <w:color w:val="000000"/>
      <w:sz w:val="24"/>
      <w:szCs w:val="24"/>
    </w:rPr>
  </w:style>
  <w:style w:type="character" w:customStyle="1" w:styleId="fontstyle11">
    <w:name w:val="fontstyle11"/>
    <w:basedOn w:val="a0"/>
    <w:rsid w:val="00F0386E"/>
    <w:rPr>
      <w:rFonts w:ascii="宋体" w:eastAsia="宋体" w:hAnsi="宋体" w:hint="eastAsia"/>
      <w:b w:val="0"/>
      <w:bCs w:val="0"/>
      <w:i w:val="0"/>
      <w:iCs w:val="0"/>
      <w:color w:val="000000"/>
      <w:sz w:val="24"/>
      <w:szCs w:val="24"/>
    </w:rPr>
  </w:style>
  <w:style w:type="character" w:customStyle="1" w:styleId="fontstyle31">
    <w:name w:val="fontstyle31"/>
    <w:basedOn w:val="a0"/>
    <w:rsid w:val="00F0386E"/>
    <w:rPr>
      <w:rFonts w:ascii="SymbolMT" w:hAnsi="SymbolMT" w:hint="default"/>
      <w:b w:val="0"/>
      <w:bCs w:val="0"/>
      <w:i w:val="0"/>
      <w:iCs w:val="0"/>
      <w:color w:val="000000"/>
      <w:sz w:val="24"/>
      <w:szCs w:val="24"/>
    </w:rPr>
  </w:style>
  <w:style w:type="character" w:styleId="a5">
    <w:name w:val="Placeholder Text"/>
    <w:basedOn w:val="a0"/>
    <w:uiPriority w:val="99"/>
    <w:semiHidden/>
    <w:rsid w:val="00F0386E"/>
    <w:rPr>
      <w:color w:val="808080"/>
    </w:rPr>
  </w:style>
  <w:style w:type="table" w:styleId="a6">
    <w:name w:val="Table Grid"/>
    <w:basedOn w:val="a1"/>
    <w:uiPriority w:val="59"/>
    <w:rsid w:val="00C47AA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7">
    <w:name w:val="header"/>
    <w:basedOn w:val="a"/>
    <w:link w:val="Char0"/>
    <w:uiPriority w:val="99"/>
    <w:unhideWhenUsed/>
    <w:rsid w:val="00F671C1"/>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7"/>
    <w:uiPriority w:val="99"/>
    <w:rsid w:val="00F671C1"/>
    <w:rPr>
      <w:sz w:val="18"/>
      <w:szCs w:val="18"/>
    </w:rPr>
  </w:style>
  <w:style w:type="paragraph" w:styleId="a8">
    <w:name w:val="footer"/>
    <w:basedOn w:val="a"/>
    <w:link w:val="Char1"/>
    <w:uiPriority w:val="99"/>
    <w:unhideWhenUsed/>
    <w:rsid w:val="00F671C1"/>
    <w:pPr>
      <w:tabs>
        <w:tab w:val="center" w:pos="4153"/>
        <w:tab w:val="right" w:pos="8306"/>
      </w:tabs>
      <w:snapToGrid w:val="0"/>
      <w:jc w:val="left"/>
    </w:pPr>
    <w:rPr>
      <w:sz w:val="18"/>
      <w:szCs w:val="18"/>
    </w:rPr>
  </w:style>
  <w:style w:type="character" w:customStyle="1" w:styleId="Char1">
    <w:name w:val="页脚 Char"/>
    <w:basedOn w:val="a0"/>
    <w:link w:val="a8"/>
    <w:uiPriority w:val="99"/>
    <w:rsid w:val="00F671C1"/>
    <w:rPr>
      <w:sz w:val="18"/>
      <w:szCs w:val="18"/>
    </w:rPr>
  </w:style>
  <w:style w:type="character" w:customStyle="1" w:styleId="2Char">
    <w:name w:val="标题 2 Char"/>
    <w:basedOn w:val="a0"/>
    <w:link w:val="2"/>
    <w:uiPriority w:val="9"/>
    <w:rsid w:val="004F1910"/>
    <w:rPr>
      <w:rFonts w:ascii="Times New Roman" w:eastAsia="宋体" w:hAnsi="Times New Roman" w:cs="Times New Roman"/>
      <w:b/>
      <w:bCs/>
      <w:sz w:val="28"/>
      <w:szCs w:val="32"/>
    </w:rPr>
  </w:style>
  <w:style w:type="paragraph" w:styleId="20">
    <w:name w:val="Body Text Indent 2"/>
    <w:basedOn w:val="a"/>
    <w:link w:val="2Char0"/>
    <w:rsid w:val="006A2096"/>
    <w:pPr>
      <w:wordWrap w:val="0"/>
      <w:ind w:firstLine="570"/>
    </w:pPr>
    <w:rPr>
      <w:rFonts w:ascii="Times New Roman" w:eastAsia="宋体" w:hAnsi="Times New Roman" w:cs="Times New Roman"/>
      <w:color w:val="000000"/>
      <w:sz w:val="28"/>
      <w:szCs w:val="24"/>
    </w:rPr>
  </w:style>
  <w:style w:type="character" w:customStyle="1" w:styleId="2Char0">
    <w:name w:val="正文文本缩进 2 Char"/>
    <w:basedOn w:val="a0"/>
    <w:link w:val="20"/>
    <w:rsid w:val="006A2096"/>
    <w:rPr>
      <w:rFonts w:ascii="Times New Roman" w:eastAsia="宋体" w:hAnsi="Times New Roman" w:cs="Times New Roman"/>
      <w:color w:val="000000"/>
      <w:sz w:val="28"/>
      <w:szCs w:val="24"/>
    </w:rPr>
  </w:style>
  <w:style w:type="character" w:styleId="a9">
    <w:name w:val="annotation reference"/>
    <w:basedOn w:val="a0"/>
    <w:uiPriority w:val="99"/>
    <w:semiHidden/>
    <w:unhideWhenUsed/>
    <w:rsid w:val="00DC7B41"/>
    <w:rPr>
      <w:sz w:val="21"/>
      <w:szCs w:val="21"/>
    </w:rPr>
  </w:style>
  <w:style w:type="paragraph" w:styleId="aa">
    <w:name w:val="annotation text"/>
    <w:basedOn w:val="a"/>
    <w:link w:val="Char2"/>
    <w:uiPriority w:val="99"/>
    <w:unhideWhenUsed/>
    <w:rsid w:val="00DC7B41"/>
    <w:pPr>
      <w:jc w:val="left"/>
    </w:pPr>
  </w:style>
  <w:style w:type="character" w:customStyle="1" w:styleId="Char2">
    <w:name w:val="批注文字 Char"/>
    <w:basedOn w:val="a0"/>
    <w:link w:val="aa"/>
    <w:uiPriority w:val="99"/>
    <w:rsid w:val="00DC7B41"/>
  </w:style>
  <w:style w:type="paragraph" w:customStyle="1" w:styleId="ab">
    <w:name w:val="论文章节标题"/>
    <w:basedOn w:val="a"/>
    <w:link w:val="ac"/>
    <w:qFormat/>
    <w:rsid w:val="004843B3"/>
    <w:pPr>
      <w:spacing w:beforeLines="50" w:before="156" w:line="400" w:lineRule="exact"/>
      <w:ind w:leftChars="50" w:left="105"/>
      <w:jc w:val="center"/>
      <w:outlineLvl w:val="0"/>
    </w:pPr>
    <w:rPr>
      <w:rFonts w:ascii="黑体" w:eastAsia="黑体" w:hAnsi="黑体"/>
      <w:sz w:val="36"/>
      <w:szCs w:val="36"/>
    </w:rPr>
  </w:style>
  <w:style w:type="paragraph" w:customStyle="1" w:styleId="ad">
    <w:name w:val="论文一级标题"/>
    <w:basedOn w:val="a"/>
    <w:link w:val="ae"/>
    <w:qFormat/>
    <w:rsid w:val="004843B3"/>
    <w:pPr>
      <w:spacing w:beforeLines="50" w:before="156" w:line="400" w:lineRule="exact"/>
      <w:outlineLvl w:val="1"/>
    </w:pPr>
    <w:rPr>
      <w:rFonts w:asciiTheme="minorEastAsia" w:hAnsiTheme="minorEastAsia"/>
      <w:b/>
      <w:sz w:val="28"/>
      <w:szCs w:val="28"/>
    </w:rPr>
  </w:style>
  <w:style w:type="character" w:customStyle="1" w:styleId="ac">
    <w:name w:val="论文章节标题 字符"/>
    <w:basedOn w:val="a0"/>
    <w:link w:val="ab"/>
    <w:rsid w:val="004843B3"/>
    <w:rPr>
      <w:rFonts w:ascii="黑体" w:eastAsia="黑体" w:hAnsi="黑体"/>
      <w:sz w:val="36"/>
      <w:szCs w:val="36"/>
    </w:rPr>
  </w:style>
  <w:style w:type="paragraph" w:customStyle="1" w:styleId="af">
    <w:name w:val="论文二级标题"/>
    <w:basedOn w:val="a"/>
    <w:link w:val="af0"/>
    <w:qFormat/>
    <w:rsid w:val="004843B3"/>
    <w:pPr>
      <w:spacing w:beforeLines="50" w:before="156" w:line="400" w:lineRule="exact"/>
      <w:outlineLvl w:val="2"/>
    </w:pPr>
    <w:rPr>
      <w:rFonts w:asciiTheme="minorEastAsia" w:hAnsiTheme="minorEastAsia"/>
      <w:b/>
      <w:sz w:val="24"/>
      <w:szCs w:val="24"/>
    </w:rPr>
  </w:style>
  <w:style w:type="character" w:customStyle="1" w:styleId="ae">
    <w:name w:val="论文一级标题 字符"/>
    <w:basedOn w:val="a0"/>
    <w:link w:val="ad"/>
    <w:rsid w:val="004843B3"/>
    <w:rPr>
      <w:rFonts w:asciiTheme="minorEastAsia" w:hAnsiTheme="minorEastAsia"/>
      <w:b/>
      <w:sz w:val="28"/>
      <w:szCs w:val="28"/>
    </w:rPr>
  </w:style>
  <w:style w:type="character" w:customStyle="1" w:styleId="1Char">
    <w:name w:val="标题 1 Char"/>
    <w:basedOn w:val="a0"/>
    <w:link w:val="1"/>
    <w:uiPriority w:val="9"/>
    <w:rsid w:val="00316007"/>
    <w:rPr>
      <w:b/>
      <w:bCs/>
      <w:kern w:val="44"/>
      <w:sz w:val="44"/>
      <w:szCs w:val="44"/>
    </w:rPr>
  </w:style>
  <w:style w:type="character" w:customStyle="1" w:styleId="af0">
    <w:name w:val="论文二级标题 字符"/>
    <w:basedOn w:val="a0"/>
    <w:link w:val="af"/>
    <w:rsid w:val="004843B3"/>
    <w:rPr>
      <w:rFonts w:asciiTheme="minorEastAsia" w:hAnsiTheme="minorEastAsia"/>
      <w:b/>
      <w:sz w:val="24"/>
      <w:szCs w:val="24"/>
    </w:rPr>
  </w:style>
  <w:style w:type="paragraph" w:styleId="TOC">
    <w:name w:val="TOC Heading"/>
    <w:basedOn w:val="1"/>
    <w:next w:val="a"/>
    <w:uiPriority w:val="39"/>
    <w:unhideWhenUsed/>
    <w:qFormat/>
    <w:rsid w:val="00316007"/>
    <w:pPr>
      <w:widowControl/>
      <w:spacing w:before="240" w:after="0" w:line="259" w:lineRule="auto"/>
      <w:jc w:val="left"/>
      <w:outlineLvl w:val="9"/>
    </w:pPr>
    <w:rPr>
      <w:rFonts w:asciiTheme="majorHAnsi" w:eastAsiaTheme="majorEastAsia" w:hAnsiTheme="majorHAnsi" w:cstheme="majorBidi"/>
      <w:b w:val="0"/>
      <w:bCs w:val="0"/>
      <w:color w:val="365F91" w:themeColor="accent1" w:themeShade="BF"/>
      <w:kern w:val="0"/>
      <w:sz w:val="32"/>
      <w:szCs w:val="32"/>
    </w:rPr>
  </w:style>
  <w:style w:type="paragraph" w:styleId="10">
    <w:name w:val="toc 1"/>
    <w:basedOn w:val="a"/>
    <w:next w:val="a"/>
    <w:autoRedefine/>
    <w:uiPriority w:val="39"/>
    <w:unhideWhenUsed/>
    <w:rsid w:val="00316007"/>
  </w:style>
  <w:style w:type="paragraph" w:styleId="21">
    <w:name w:val="toc 2"/>
    <w:basedOn w:val="a"/>
    <w:next w:val="a"/>
    <w:autoRedefine/>
    <w:uiPriority w:val="39"/>
    <w:unhideWhenUsed/>
    <w:rsid w:val="00316007"/>
    <w:pPr>
      <w:ind w:leftChars="200" w:left="420"/>
    </w:pPr>
  </w:style>
  <w:style w:type="paragraph" w:styleId="3">
    <w:name w:val="toc 3"/>
    <w:basedOn w:val="a"/>
    <w:next w:val="a"/>
    <w:autoRedefine/>
    <w:uiPriority w:val="39"/>
    <w:unhideWhenUsed/>
    <w:rsid w:val="00316007"/>
    <w:pPr>
      <w:ind w:leftChars="400" w:left="840"/>
    </w:pPr>
  </w:style>
  <w:style w:type="paragraph" w:styleId="4">
    <w:name w:val="toc 4"/>
    <w:basedOn w:val="a"/>
    <w:next w:val="a"/>
    <w:autoRedefine/>
    <w:uiPriority w:val="39"/>
    <w:unhideWhenUsed/>
    <w:rsid w:val="00316007"/>
    <w:pPr>
      <w:ind w:leftChars="600" w:left="1260"/>
    </w:pPr>
  </w:style>
  <w:style w:type="paragraph" w:styleId="5">
    <w:name w:val="toc 5"/>
    <w:basedOn w:val="a"/>
    <w:next w:val="a"/>
    <w:autoRedefine/>
    <w:uiPriority w:val="39"/>
    <w:unhideWhenUsed/>
    <w:rsid w:val="00316007"/>
    <w:pPr>
      <w:ind w:leftChars="800" w:left="1680"/>
    </w:pPr>
  </w:style>
  <w:style w:type="paragraph" w:styleId="6">
    <w:name w:val="toc 6"/>
    <w:basedOn w:val="a"/>
    <w:next w:val="a"/>
    <w:autoRedefine/>
    <w:uiPriority w:val="39"/>
    <w:unhideWhenUsed/>
    <w:rsid w:val="00316007"/>
    <w:pPr>
      <w:ind w:leftChars="1000" w:left="2100"/>
    </w:pPr>
  </w:style>
  <w:style w:type="paragraph" w:styleId="7">
    <w:name w:val="toc 7"/>
    <w:basedOn w:val="a"/>
    <w:next w:val="a"/>
    <w:autoRedefine/>
    <w:uiPriority w:val="39"/>
    <w:unhideWhenUsed/>
    <w:rsid w:val="00316007"/>
    <w:pPr>
      <w:ind w:leftChars="1200" w:left="2520"/>
    </w:pPr>
  </w:style>
  <w:style w:type="paragraph" w:styleId="8">
    <w:name w:val="toc 8"/>
    <w:basedOn w:val="a"/>
    <w:next w:val="a"/>
    <w:autoRedefine/>
    <w:uiPriority w:val="39"/>
    <w:unhideWhenUsed/>
    <w:rsid w:val="00316007"/>
    <w:pPr>
      <w:ind w:leftChars="1400" w:left="2940"/>
    </w:pPr>
  </w:style>
  <w:style w:type="paragraph" w:styleId="9">
    <w:name w:val="toc 9"/>
    <w:basedOn w:val="a"/>
    <w:next w:val="a"/>
    <w:autoRedefine/>
    <w:uiPriority w:val="39"/>
    <w:unhideWhenUsed/>
    <w:rsid w:val="00316007"/>
    <w:pPr>
      <w:ind w:leftChars="1600" w:left="3360"/>
    </w:pPr>
  </w:style>
  <w:style w:type="character" w:styleId="af1">
    <w:name w:val="Hyperlink"/>
    <w:basedOn w:val="a0"/>
    <w:uiPriority w:val="99"/>
    <w:unhideWhenUsed/>
    <w:rsid w:val="00316007"/>
    <w:rPr>
      <w:color w:val="0000FF" w:themeColor="hyperlink"/>
      <w:u w:val="single"/>
    </w:rPr>
  </w:style>
  <w:style w:type="character" w:customStyle="1" w:styleId="UnresolvedMention">
    <w:name w:val="Unresolved Mention"/>
    <w:basedOn w:val="a0"/>
    <w:uiPriority w:val="99"/>
    <w:semiHidden/>
    <w:unhideWhenUsed/>
    <w:rsid w:val="00316007"/>
    <w:rPr>
      <w:color w:val="808080"/>
      <w:shd w:val="clear" w:color="auto" w:fill="E6E6E6"/>
    </w:rPr>
  </w:style>
  <w:style w:type="paragraph" w:customStyle="1" w:styleId="af2">
    <w:name w:val="论文正文"/>
    <w:basedOn w:val="a"/>
    <w:link w:val="af3"/>
    <w:qFormat/>
    <w:rsid w:val="000A18F2"/>
    <w:pPr>
      <w:spacing w:line="400" w:lineRule="exact"/>
      <w:ind w:firstLineChars="200" w:firstLine="200"/>
    </w:pPr>
    <w:rPr>
      <w:rFonts w:ascii="Times New Roman" w:hAnsi="Times New Roman"/>
      <w:sz w:val="24"/>
      <w:szCs w:val="24"/>
    </w:rPr>
  </w:style>
  <w:style w:type="character" w:customStyle="1" w:styleId="af3">
    <w:name w:val="论文正文 字符"/>
    <w:basedOn w:val="a0"/>
    <w:link w:val="af2"/>
    <w:rsid w:val="000A18F2"/>
    <w:rPr>
      <w:rFonts w:ascii="Times New Roman" w:hAnsi="Times New Roman"/>
      <w:sz w:val="24"/>
      <w:szCs w:val="24"/>
    </w:rPr>
  </w:style>
  <w:style w:type="paragraph" w:styleId="af4">
    <w:name w:val="annotation subject"/>
    <w:basedOn w:val="aa"/>
    <w:next w:val="aa"/>
    <w:link w:val="Char3"/>
    <w:uiPriority w:val="99"/>
    <w:semiHidden/>
    <w:unhideWhenUsed/>
    <w:rsid w:val="00F91217"/>
    <w:rPr>
      <w:b/>
      <w:bCs/>
    </w:rPr>
  </w:style>
  <w:style w:type="character" w:customStyle="1" w:styleId="Char3">
    <w:name w:val="批注主题 Char"/>
    <w:basedOn w:val="Char2"/>
    <w:link w:val="af4"/>
    <w:uiPriority w:val="99"/>
    <w:semiHidden/>
    <w:rsid w:val="00F91217"/>
    <w:rPr>
      <w:b/>
      <w:bCs/>
    </w:rPr>
  </w:style>
</w:styles>
</file>

<file path=word/webSettings.xml><?xml version="1.0" encoding="utf-8"?>
<w:webSettings xmlns:r="http://schemas.openxmlformats.org/officeDocument/2006/relationships" xmlns:w="http://schemas.openxmlformats.org/wordprocessingml/2006/main">
  <w:divs>
    <w:div w:id="4542995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4.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footer" Target="footer4.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microsoft.com/office/2007/relationships/hdphoto" Target="media/hdphoto2.wdp"/><Relationship Id="rId46" Type="http://schemas.openxmlformats.org/officeDocument/2006/relationships/image" Target="media/image30.png"/><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jpeg"/><Relationship Id="rId41" Type="http://schemas.openxmlformats.org/officeDocument/2006/relationships/image" Target="media/image25.png"/><Relationship Id="rId54"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3.xml"/><Relationship Id="rId24" Type="http://schemas.openxmlformats.org/officeDocument/2006/relationships/image" Target="media/image12.jpeg"/><Relationship Id="rId32" Type="http://schemas.openxmlformats.org/officeDocument/2006/relationships/image" Target="media/image20.png"/><Relationship Id="rId37" Type="http://schemas.openxmlformats.org/officeDocument/2006/relationships/image" Target="media/image23.png"/><Relationship Id="rId40" Type="http://schemas.microsoft.com/office/2007/relationships/hdphoto" Target="media/hdphoto3.wdp"/><Relationship Id="rId45" Type="http://schemas.openxmlformats.org/officeDocument/2006/relationships/image" Target="media/image29.png"/><Relationship Id="rId53"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jpeg"/><Relationship Id="rId36" Type="http://schemas.microsoft.com/office/2007/relationships/hdphoto" Target="media/hdphoto1.wdp"/><Relationship Id="rId49" Type="http://schemas.openxmlformats.org/officeDocument/2006/relationships/image" Target="media/image33.png"/><Relationship Id="rId10" Type="http://schemas.openxmlformats.org/officeDocument/2006/relationships/comments" Target="comments.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28.png"/><Relationship Id="rId52" Type="http://schemas.openxmlformats.org/officeDocument/2006/relationships/footer" Target="footer5.xm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jpeg"/><Relationship Id="rId30" Type="http://schemas.openxmlformats.org/officeDocument/2006/relationships/image" Target="media/image18.png"/><Relationship Id="rId43" Type="http://schemas.openxmlformats.org/officeDocument/2006/relationships/image" Target="media/image27.png"/><Relationship Id="rId48" Type="http://schemas.openxmlformats.org/officeDocument/2006/relationships/image" Target="media/image32.png"/><Relationship Id="rId56" Type="http://schemas.microsoft.com/office/2007/relationships/stylesWithEffects" Target="stylesWithEffects.xml"/><Relationship Id="rId8" Type="http://schemas.openxmlformats.org/officeDocument/2006/relationships/footer" Target="footer1.xml"/><Relationship Id="rId51" Type="http://schemas.openxmlformats.org/officeDocument/2006/relationships/image" Target="media/image35.png"/><Relationship Id="rId3"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glossaryDocument>
</file>

<file path=word/glossary/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TimesNewRomanPSMT">
    <w:altName w:val="Times New Roman"/>
    <w:panose1 w:val="00000000000000000000"/>
    <w:charset w:val="00"/>
    <w:family w:val="roman"/>
    <w:notTrueType/>
    <w:pitch w:val="default"/>
    <w:sig w:usb0="00000000" w:usb1="00000000" w:usb2="00000000" w:usb3="00000000" w:csb0="00000000" w:csb1="00000000"/>
  </w:font>
  <w:font w:name="SymbolMT">
    <w:altName w:val="Times New Roman"/>
    <w:panose1 w:val="00000000000000000000"/>
    <w:charset w:val="00"/>
    <w:family w:val="roman"/>
    <w:notTrueType/>
    <w:pitch w:val="default"/>
    <w:sig w:usb0="00000000" w:usb1="00000000" w:usb2="00000000" w:usb3="00000000" w:csb0="00000000"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2FF" w:usb1="400004FF" w:usb2="00000000" w:usb3="00000000" w:csb0="0000019F" w:csb1="00000000"/>
  </w:font>
  <w:font w:name="楷体_GB2312">
    <w:altName w:val="楷体"/>
    <w:charset w:val="86"/>
    <w:family w:val="modern"/>
    <w:pitch w:val="fixed"/>
    <w:sig w:usb0="00000001" w:usb1="080E0000" w:usb2="00000010" w:usb3="00000000" w:csb0="00040000" w:csb1="00000000"/>
  </w:font>
  <w:font w:name="隶书">
    <w:panose1 w:val="02010509060101010101"/>
    <w:charset w:val="86"/>
    <w:family w:val="modern"/>
    <w:pitch w:val="fixed"/>
    <w:sig w:usb0="00000001" w:usb1="080E0000" w:usb2="00000010" w:usb3="00000000" w:csb0="00040000" w:csb1="00000000"/>
  </w:font>
  <w:font w:name="Cambria Math">
    <w:panose1 w:val="02040503050406030204"/>
    <w:charset w:val="00"/>
    <w:family w:val="roman"/>
    <w:pitch w:val="variable"/>
    <w:sig w:usb0="E00002FF" w:usb1="420024FF" w:usb2="00000000" w:usb3="00000000" w:csb0="0000019F" w:csb1="00000000"/>
  </w:font>
  <w:font w:name="微软雅黑">
    <w:panose1 w:val="020B0503020204020204"/>
    <w:charset w:val="86"/>
    <w:family w:val="swiss"/>
    <w:pitch w:val="variable"/>
    <w:sig w:usb0="80000287" w:usb1="28CF3C50" w:usb2="00000016" w:usb3="00000000" w:csb0="0004001F" w:csb1="00000000"/>
  </w:font>
  <w:font w:name="TimesNewRomanPS-ItalicMT">
    <w:altName w:val="Times New Roman"/>
    <w:panose1 w:val="00000000000000000000"/>
    <w:charset w:val="00"/>
    <w:family w:val="roman"/>
    <w:notTrueType/>
    <w:pitch w:val="default"/>
    <w:sig w:usb0="00000000" w:usb1="00000000" w:usb2="00000000" w:usb3="00000000" w:csb0="00000000"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
  <w:rsids>
    <w:rsidRoot w:val="00643E9F"/>
    <w:rsid w:val="00072124"/>
    <w:rsid w:val="00643E9F"/>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Pr>
      <w:rFonts w:cs="Times New Roman"/>
      <w:sz w:val="3276"/>
      <w:szCs w:val="3276"/>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643E9F"/>
    <w:rPr>
      <w:color w:val="808080"/>
    </w:rPr>
  </w:style>
</w:styles>
</file>

<file path=word/glossary/webSettings.xml><?xml version="1.0" encoding="utf-8"?>
<w:webSettings xmlns:r="http://schemas.openxmlformats.org/officeDocument/2006/relationships" xmlns:w="http://schemas.openxmlformats.org/wordprocessingml/2006/main">
  <w:optimizeForBrowser/>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DAA1458-638F-43B9-8132-EFDA431C8C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5977</TotalTime>
  <Pages>64</Pages>
  <Words>20702</Words>
  <Characters>28155</Characters>
  <Application>Microsoft Office Word</Application>
  <DocSecurity>0</DocSecurity>
  <Lines>1224</Lines>
  <Paragraphs>977</Paragraphs>
  <ScaleCrop>false</ScaleCrop>
  <Company/>
  <LinksUpToDate>false</LinksUpToDate>
  <CharactersWithSpaces>47880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Vivion Jia</dc:creator>
  <cp:lastModifiedBy>fyp</cp:lastModifiedBy>
  <cp:revision>86</cp:revision>
  <dcterms:created xsi:type="dcterms:W3CDTF">2017-03-07T05:54:00Z</dcterms:created>
  <dcterms:modified xsi:type="dcterms:W3CDTF">2017-09-12T15:09:00Z</dcterms:modified>
</cp:coreProperties>
</file>